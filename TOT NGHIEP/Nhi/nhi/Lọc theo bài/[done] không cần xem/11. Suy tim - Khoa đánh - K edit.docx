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639988" w14:textId="77777777" w:rsidR="00730358" w:rsidRDefault="009F4943">
      <w:pPr>
        <w:pStyle w:val="Heading1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năm 2019-2020</w:t>
      </w:r>
    </w:p>
    <w:p w14:paraId="3F639989" w14:textId="77777777" w:rsidR="00730358" w:rsidRDefault="009F4943">
      <w:pPr>
        <w:pStyle w:val="Heading2"/>
        <w:rPr>
          <w:rFonts w:ascii="Cambria" w:eastAsia="Cambria" w:hAnsi="Cambria" w:cs="Cambria"/>
          <w:sz w:val="24"/>
          <w:szCs w:val="24"/>
        </w:rPr>
      </w:pPr>
      <w:bookmarkStart w:id="0" w:name="_heading=h.xe1mo0v6k11e" w:colFirst="0" w:colLast="0"/>
      <w:bookmarkEnd w:id="0"/>
      <w:r>
        <w:rPr>
          <w:rFonts w:ascii="Cambria" w:eastAsia="Cambria" w:hAnsi="Cambria" w:cs="Cambria"/>
          <w:noProof/>
          <w:sz w:val="24"/>
          <w:szCs w:val="24"/>
        </w:rPr>
        <w:drawing>
          <wp:inline distT="114300" distB="114300" distL="114300" distR="114300" wp14:anchorId="3F639BCC" wp14:editId="3F639BCD">
            <wp:extent cx="5731200" cy="1778000"/>
            <wp:effectExtent l="0" t="0" r="0" b="0"/>
            <wp:docPr id="7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98A" w14:textId="77777777" w:rsidR="00730358" w:rsidRDefault="009F4943">
      <w:r>
        <w:rPr>
          <w:noProof/>
        </w:rPr>
        <w:lastRenderedPageBreak/>
        <w:drawing>
          <wp:inline distT="114300" distB="114300" distL="114300" distR="114300" wp14:anchorId="3F639BCE" wp14:editId="3F639BCF">
            <wp:extent cx="5731200" cy="7480300"/>
            <wp:effectExtent l="0" t="0" r="0" b="0"/>
            <wp:docPr id="6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98B" w14:textId="77777777" w:rsidR="00730358" w:rsidRDefault="009F4943">
      <w:r>
        <w:rPr>
          <w:noProof/>
        </w:rPr>
        <w:drawing>
          <wp:inline distT="114300" distB="114300" distL="114300" distR="114300" wp14:anchorId="3F639BD0" wp14:editId="3F639BD1">
            <wp:extent cx="5710238" cy="912286"/>
            <wp:effectExtent l="0" t="0" r="0" b="0"/>
            <wp:docPr id="5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91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98C" w14:textId="77777777" w:rsidR="00730358" w:rsidRDefault="009F4943">
      <w:pPr>
        <w:pStyle w:val="Heading2"/>
        <w:rPr>
          <w:rFonts w:ascii="Cambria" w:eastAsia="Cambria" w:hAnsi="Cambria" w:cs="Cambria"/>
          <w:sz w:val="24"/>
          <w:szCs w:val="24"/>
        </w:rPr>
      </w:pPr>
      <w:bookmarkStart w:id="1" w:name="_heading=h.yoynozvycyj0" w:colFirst="0" w:colLast="0"/>
      <w:bookmarkEnd w:id="1"/>
      <w:r>
        <w:rPr>
          <w:rFonts w:ascii="Cambria" w:eastAsia="Cambria" w:hAnsi="Cambria" w:cs="Cambria"/>
          <w:sz w:val="24"/>
          <w:szCs w:val="24"/>
        </w:rPr>
        <w:lastRenderedPageBreak/>
        <w:t>Y14 HK1</w:t>
      </w:r>
    </w:p>
    <w:p w14:paraId="3F63998D" w14:textId="77777777" w:rsidR="00730358" w:rsidRDefault="00730358"/>
    <w:p w14:paraId="3F63998E" w14:textId="77777777" w:rsidR="00730358" w:rsidRDefault="009F4943">
      <w:pPr>
        <w:pStyle w:val="Heading2"/>
        <w:rPr>
          <w:rFonts w:ascii="Cambria" w:eastAsia="Cambria" w:hAnsi="Cambria" w:cs="Cambria"/>
          <w:sz w:val="24"/>
          <w:szCs w:val="24"/>
        </w:rPr>
      </w:pPr>
      <w:bookmarkStart w:id="2" w:name="_heading=h.aph0vl7m5es3" w:colFirst="0" w:colLast="0"/>
      <w:bookmarkEnd w:id="2"/>
      <w:r>
        <w:rPr>
          <w:rFonts w:ascii="Cambria" w:eastAsia="Cambria" w:hAnsi="Cambria" w:cs="Cambria"/>
          <w:sz w:val="24"/>
          <w:szCs w:val="24"/>
        </w:rPr>
        <w:t>Y14 HK2</w:t>
      </w:r>
    </w:p>
    <w:p w14:paraId="3F63998F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Bé 10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i, trư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c đó đã siêu âm ra </w:t>
      </w:r>
      <w:r w:rsidRPr="00BA3FB6">
        <w:rPr>
          <w:rFonts w:ascii="Cambria" w:eastAsia="Cambria" w:hAnsi="Cambria" w:cs="Cambria"/>
          <w:sz w:val="24"/>
          <w:szCs w:val="24"/>
          <w:highlight w:val="yellow"/>
        </w:rPr>
        <w:t>TLN</w:t>
      </w:r>
      <w:r>
        <w:rPr>
          <w:rFonts w:ascii="Cambria" w:eastAsia="Cambria" w:hAnsi="Cambria" w:cs="Cambria"/>
          <w:sz w:val="24"/>
          <w:szCs w:val="24"/>
        </w:rPr>
        <w:t>. Gi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leo 2 t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ng l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u m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t, nv vì m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t. Cao 1m2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 25kg xanh xao nhưng niêm h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ng. NT 28 l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n.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120l/ph. 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trong. Gan 2cm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b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n.</w:t>
      </w:r>
    </w:p>
    <w:p w14:paraId="3F639990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1.</w:t>
      </w:r>
      <w:r>
        <w:rPr>
          <w:rFonts w:ascii="Cambria" w:eastAsia="Cambria" w:hAnsi="Cambria" w:cs="Cambria"/>
          <w:sz w:val="24"/>
          <w:szCs w:val="24"/>
        </w:rPr>
        <w:tab/>
        <w:t>Phân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suy tim NYHA gì ?</w:t>
      </w:r>
    </w:p>
    <w:sdt>
      <w:sdtPr>
        <w:tag w:val="goog_rdk_0"/>
        <w:id w:val="-18322428"/>
      </w:sdtPr>
      <w:sdtEndPr/>
      <w:sdtContent>
        <w:p w14:paraId="3F639991" w14:textId="77777777" w:rsidR="00730358" w:rsidRDefault="009F4943">
          <w:pPr>
            <w:spacing w:before="240" w:after="240"/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NYHA II</w:t>
          </w:r>
        </w:p>
      </w:sdtContent>
    </w:sdt>
    <w:p w14:paraId="3F639992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 xml:space="preserve">2.    </w:t>
      </w:r>
      <w:r>
        <w:rPr>
          <w:rFonts w:ascii="Cambria" w:eastAsia="Cambria" w:hAnsi="Cambria" w:cs="Cambria"/>
          <w:sz w:val="24"/>
          <w:szCs w:val="24"/>
        </w:rPr>
        <w:t>Âm th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tâm thu KLS II (T) là?</w:t>
      </w:r>
    </w:p>
    <w:sdt>
      <w:sdtPr>
        <w:tag w:val="goog_rdk_1"/>
        <w:id w:val="524209202"/>
      </w:sdtPr>
      <w:sdtEndPr/>
      <w:sdtContent>
        <w:p w14:paraId="3F639993" w14:textId="77777777" w:rsidR="00730358" w:rsidRDefault="009F4943">
          <w:pPr>
            <w:spacing w:before="240" w:after="240"/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.   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ẹ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p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cơ năng</w:t>
          </w:r>
        </w:p>
      </w:sdtContent>
    </w:sdt>
    <w:p w14:paraId="3F639994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  âm th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toàn tâm thu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ba lá</w:t>
      </w:r>
    </w:p>
    <w:p w14:paraId="3F639995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 âm th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lu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 thông tln</w:t>
      </w:r>
    </w:p>
    <w:p w14:paraId="3F639996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 click phun máu đm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(dãn đmp)</w:t>
      </w:r>
    </w:p>
    <w:p w14:paraId="3F639997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3.</w:t>
      </w:r>
      <w:r>
        <w:rPr>
          <w:rFonts w:ascii="Cambria" w:eastAsia="Cambria" w:hAnsi="Cambria" w:cs="Cambria"/>
          <w:sz w:val="24"/>
          <w:szCs w:val="24"/>
        </w:rPr>
        <w:tab/>
        <w:t>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gì ?</w:t>
      </w:r>
    </w:p>
    <w:p w14:paraId="3F639998" w14:textId="77777777" w:rsidR="00730358" w:rsidRDefault="009F4943">
      <w:pPr>
        <w:numPr>
          <w:ilvl w:val="0"/>
          <w:numId w:val="5"/>
        </w:numPr>
        <w:spacing w:before="240"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Captopril</w:t>
      </w:r>
    </w:p>
    <w:p w14:paraId="3F639999" w14:textId="77777777" w:rsidR="00730358" w:rsidRDefault="009F4943">
      <w:pPr>
        <w:numPr>
          <w:ilvl w:val="0"/>
          <w:numId w:val="5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Digoxin</w:t>
      </w:r>
    </w:p>
    <w:sdt>
      <w:sdtPr>
        <w:tag w:val="goog_rdk_2"/>
        <w:id w:val="-270782505"/>
      </w:sdtPr>
      <w:sdtEndPr/>
      <w:sdtContent>
        <w:p w14:paraId="3F63999A" w14:textId="77777777" w:rsidR="00730358" w:rsidRDefault="009F4943">
          <w:pPr>
            <w:numPr>
              <w:ilvl w:val="0"/>
              <w:numId w:val="5"/>
            </w:numPr>
            <w:spacing w:after="0"/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Furo + Digoxin</w:t>
          </w:r>
        </w:p>
      </w:sdtContent>
    </w:sdt>
    <w:sdt>
      <w:sdtPr>
        <w:tag w:val="goog_rdk_3"/>
        <w:id w:val="-1632231584"/>
      </w:sdtPr>
      <w:sdtEndPr/>
      <w:sdtContent>
        <w:p w14:paraId="3F63999B" w14:textId="77777777" w:rsidR="00730358" w:rsidRDefault="009F4943">
          <w:pPr>
            <w:numPr>
              <w:ilvl w:val="0"/>
              <w:numId w:val="5"/>
            </w:numPr>
            <w:spacing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Furo + Captopril</w:t>
          </w:r>
        </w:p>
      </w:sdtContent>
    </w:sdt>
    <w:p w14:paraId="3F63999C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Bé 3 tháng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i, </w:t>
      </w:r>
      <w:r w:rsidRPr="00F95681">
        <w:rPr>
          <w:rFonts w:ascii="Cambria" w:eastAsia="Cambria" w:hAnsi="Cambria" w:cs="Cambria"/>
          <w:sz w:val="24"/>
          <w:szCs w:val="24"/>
          <w:highlight w:val="yellow"/>
        </w:rPr>
        <w:t>TLT</w:t>
      </w:r>
      <w:r>
        <w:rPr>
          <w:rFonts w:ascii="Cambria" w:eastAsia="Cambria" w:hAnsi="Cambria" w:cs="Cambria"/>
          <w:sz w:val="24"/>
          <w:szCs w:val="24"/>
        </w:rPr>
        <w:t xml:space="preserve"> siêu âm sau sinh.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. Da </w:t>
      </w:r>
      <w:r>
        <w:rPr>
          <w:rFonts w:ascii="Cambria" w:eastAsia="Cambria" w:hAnsi="Cambria" w:cs="Cambria"/>
          <w:sz w:val="24"/>
          <w:szCs w:val="24"/>
        </w:rPr>
        <w:t>vã m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 xml:space="preserve"> hôi khi ngh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>. M170,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68, co lõm ng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c,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 rale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m, ATTT KLS IV, gan 3cm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b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n. </w:t>
      </w:r>
    </w:p>
    <w:p w14:paraId="3F63999D" w14:textId="77777777" w:rsidR="00730358" w:rsidRDefault="009F4943">
      <w:pPr>
        <w:numPr>
          <w:ilvl w:val="0"/>
          <w:numId w:val="12"/>
        </w:num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Phân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suy tim theo ross ?</w:t>
      </w:r>
    </w:p>
    <w:sdt>
      <w:sdtPr>
        <w:tag w:val="goog_rdk_4"/>
        <w:id w:val="59530145"/>
      </w:sdtPr>
      <w:sdtEndPr/>
      <w:sdtContent>
        <w:p w14:paraId="3F63999E" w14:textId="413B6E48" w:rsidR="00730358" w:rsidRDefault="009F4943">
          <w:pPr>
            <w:spacing w:before="240" w:after="240"/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Suy tim n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ặ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ng</w:t>
          </w:r>
          <w:r w:rsidR="00FE451A"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</w:t>
          </w:r>
          <w:r w:rsidR="00FE451A" w:rsidRPr="00FE451A">
            <w:rPr>
              <w:rFonts w:ascii="Cambria" w:eastAsia="Cambria" w:hAnsi="Cambria" w:cs="Cambria"/>
              <w:i/>
              <w:iCs/>
              <w:color w:val="FF0000"/>
              <w:sz w:val="24"/>
              <w:szCs w:val="24"/>
            </w:rPr>
            <w:t>(10d)</w:t>
          </w:r>
        </w:p>
      </w:sdtContent>
    </w:sdt>
    <w:p w14:paraId="3F63999F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tim trung bình</w:t>
      </w:r>
    </w:p>
    <w:p w14:paraId="3F6399A0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tim nh</w:t>
      </w:r>
      <w:r>
        <w:rPr>
          <w:rFonts w:ascii="Cambria" w:eastAsia="Cambria" w:hAnsi="Cambria" w:cs="Cambria"/>
          <w:sz w:val="24"/>
          <w:szCs w:val="24"/>
        </w:rPr>
        <w:t>ẹ</w:t>
      </w:r>
    </w:p>
    <w:p w14:paraId="3F6399A1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tim không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</w:t>
      </w:r>
    </w:p>
    <w:p w14:paraId="3F6399A2" w14:textId="77777777" w:rsidR="00730358" w:rsidRDefault="009F4943">
      <w:pPr>
        <w:numPr>
          <w:ilvl w:val="0"/>
          <w:numId w:val="12"/>
        </w:numPr>
        <w:spacing w:before="240"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?</w:t>
      </w:r>
      <w:r>
        <w:rPr>
          <w:rFonts w:ascii="Cambria" w:eastAsia="Cambria" w:hAnsi="Cambria" w:cs="Cambria"/>
          <w:color w:val="FF0000"/>
          <w:sz w:val="24"/>
          <w:szCs w:val="24"/>
        </w:rPr>
        <w:t>3 thu</w:t>
      </w:r>
      <w:r>
        <w:rPr>
          <w:rFonts w:ascii="Cambria" w:eastAsia="Cambria" w:hAnsi="Cambria" w:cs="Cambria"/>
          <w:color w:val="FF0000"/>
          <w:sz w:val="24"/>
          <w:szCs w:val="24"/>
        </w:rPr>
        <w:t>ố</w:t>
      </w:r>
      <w:r>
        <w:rPr>
          <w:rFonts w:ascii="Cambria" w:eastAsia="Cambria" w:hAnsi="Cambria" w:cs="Cambria"/>
          <w:color w:val="FF0000"/>
          <w:sz w:val="24"/>
          <w:szCs w:val="24"/>
        </w:rPr>
        <w:t>c digoxin furo captopril</w:t>
      </w:r>
    </w:p>
    <w:p w14:paraId="3F6399A3" w14:textId="77777777" w:rsidR="00730358" w:rsidRDefault="009F4943">
      <w:pPr>
        <w:numPr>
          <w:ilvl w:val="0"/>
          <w:numId w:val="12"/>
        </w:numPr>
        <w:spacing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TLT nào m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gây block d</w:t>
      </w:r>
      <w:r>
        <w:rPr>
          <w:rFonts w:ascii="Cambria" w:eastAsia="Cambria" w:hAnsi="Cambria" w:cs="Cambria"/>
          <w:sz w:val="24"/>
          <w:szCs w:val="24"/>
        </w:rPr>
        <w:t>ẫ</w:t>
      </w:r>
      <w:r>
        <w:rPr>
          <w:rFonts w:ascii="Cambria" w:eastAsia="Cambria" w:hAnsi="Cambria" w:cs="Cambria"/>
          <w:sz w:val="24"/>
          <w:szCs w:val="24"/>
        </w:rPr>
        <w:t>n truy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n? Nh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n + cơ bè/Nh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n + ph</w:t>
      </w:r>
      <w:r>
        <w:rPr>
          <w:rFonts w:ascii="Cambria" w:eastAsia="Cambria" w:hAnsi="Cambria" w:cs="Cambria"/>
          <w:sz w:val="24"/>
          <w:szCs w:val="24"/>
        </w:rPr>
        <w:t>ễ</w:t>
      </w:r>
      <w:r>
        <w:rPr>
          <w:rFonts w:ascii="Cambria" w:eastAsia="Cambria" w:hAnsi="Cambria" w:cs="Cambria"/>
          <w:sz w:val="24"/>
          <w:szCs w:val="24"/>
        </w:rPr>
        <w:t>u/Nh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n +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van/..</w:t>
      </w:r>
    </w:p>
    <w:sdt>
      <w:sdtPr>
        <w:tag w:val="goog_rdk_5"/>
        <w:id w:val="2031522409"/>
      </w:sdtPr>
      <w:sdtEndPr/>
      <w:sdtContent>
        <w:p w14:paraId="3F6399A4" w14:textId="77777777" w:rsidR="00730358" w:rsidRDefault="009F4943">
          <w:pPr>
            <w:spacing w:before="240" w:after="240"/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Màng + nh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ậ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</w:t>
          </w:r>
        </w:p>
      </w:sdtContent>
    </w:sdt>
    <w:p w14:paraId="3F6399A5" w14:textId="77777777" w:rsidR="00730358" w:rsidRDefault="00730358">
      <w:pPr>
        <w:spacing w:before="240" w:after="240"/>
        <w:rPr>
          <w:rFonts w:ascii="Cambria" w:eastAsia="Cambria" w:hAnsi="Cambria" w:cs="Cambria"/>
          <w:sz w:val="24"/>
          <w:szCs w:val="24"/>
        </w:rPr>
      </w:pPr>
    </w:p>
    <w:p w14:paraId="3F6399A6" w14:textId="77777777" w:rsidR="00730358" w:rsidRDefault="009F4943">
      <w:pPr>
        <w:pStyle w:val="Heading2"/>
        <w:spacing w:after="240"/>
        <w:rPr>
          <w:rFonts w:ascii="Cambria" w:eastAsia="Cambria" w:hAnsi="Cambria" w:cs="Cambria"/>
          <w:sz w:val="24"/>
          <w:szCs w:val="24"/>
        </w:rPr>
      </w:pPr>
      <w:bookmarkStart w:id="3" w:name="_heading=h.g803sg4ak09k" w:colFirst="0" w:colLast="0"/>
      <w:bookmarkEnd w:id="3"/>
      <w:r>
        <w:rPr>
          <w:rFonts w:ascii="Cambria" w:eastAsia="Cambria" w:hAnsi="Cambria" w:cs="Cambria"/>
          <w:sz w:val="24"/>
          <w:szCs w:val="24"/>
        </w:rPr>
        <w:t>N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i trú 2019</w:t>
      </w:r>
    </w:p>
    <w:p w14:paraId="3F6399A7" w14:textId="77777777" w:rsidR="00730358" w:rsidRDefault="009F4943">
      <w:pPr>
        <w:numPr>
          <w:ilvl w:val="0"/>
          <w:numId w:val="14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Tri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ch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g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p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a suy tim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nh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nhũ nhi:</w:t>
      </w:r>
    </w:p>
    <w:sdt>
      <w:sdtPr>
        <w:tag w:val="goog_rdk_6"/>
        <w:id w:val="409282256"/>
      </w:sdtPr>
      <w:sdtEndPr/>
      <w:sdtContent>
        <w:p w14:paraId="3F6399A8" w14:textId="77777777" w:rsidR="00730358" w:rsidRDefault="009F4943">
          <w:pPr>
            <w:ind w:left="720"/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Tim nhanh, khó th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ở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, rale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i, gan to</w:t>
          </w:r>
        </w:p>
      </w:sdtContent>
    </w:sdt>
    <w:p w14:paraId="3F6399A9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2. Không ph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 nguyên nhân gây suy tim cung lư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ng cao:</w:t>
      </w:r>
    </w:p>
    <w:p w14:paraId="3F6399AA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Thi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u máu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n.</w:t>
      </w:r>
    </w:p>
    <w:p w14:paraId="3F6399AB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Beriberi tim.</w:t>
      </w:r>
    </w:p>
    <w:p w14:paraId="3F6399AC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Dò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tĩnh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ch.</w:t>
      </w:r>
    </w:p>
    <w:sdt>
      <w:sdtPr>
        <w:tag w:val="goog_rdk_7"/>
        <w:id w:val="1097522083"/>
      </w:sdtPr>
      <w:sdtEndPr/>
      <w:sdtContent>
        <w:p w14:paraId="3F6399AD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D. Suy giáp.</w:t>
          </w:r>
        </w:p>
      </w:sdtContent>
    </w:sdt>
    <w:p w14:paraId="3F6399A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3. </w:t>
      </w:r>
      <w:commentRangeStart w:id="4"/>
      <w:r>
        <w:rPr>
          <w:rFonts w:ascii="Cambria" w:eastAsia="Cambria" w:hAnsi="Cambria" w:cs="Cambria"/>
          <w:sz w:val="24"/>
          <w:szCs w:val="24"/>
        </w:rPr>
        <w:t>Đ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nh nghĩa suy tim</w:t>
      </w:r>
      <w:commentRangeEnd w:id="4"/>
      <w:r w:rsidR="00DD1C7F">
        <w:rPr>
          <w:rStyle w:val="CommentReference"/>
        </w:rPr>
        <w:commentReference w:id="4"/>
      </w:r>
    </w:p>
    <w:p w14:paraId="3F6399AF" w14:textId="77777777" w:rsidR="00730358" w:rsidRDefault="009F4943">
      <w:pPr>
        <w:ind w:left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A. </w:t>
      </w:r>
      <w:r>
        <w:rPr>
          <w:rFonts w:ascii="Cambria" w:eastAsia="Cambria" w:hAnsi="Cambria" w:cs="Cambria"/>
          <w:color w:val="FF0000"/>
          <w:sz w:val="24"/>
          <w:szCs w:val="24"/>
        </w:rPr>
        <w:t>Tim không có kh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năng t</w:t>
      </w:r>
      <w:r>
        <w:rPr>
          <w:rFonts w:ascii="Cambria" w:eastAsia="Cambria" w:hAnsi="Cambria" w:cs="Cambria"/>
          <w:color w:val="FF0000"/>
          <w:sz w:val="24"/>
          <w:szCs w:val="24"/>
        </w:rPr>
        <w:t>ố</w:t>
      </w:r>
      <w:r>
        <w:rPr>
          <w:rFonts w:ascii="Cambria" w:eastAsia="Cambria" w:hAnsi="Cambria" w:cs="Cambria"/>
          <w:color w:val="FF0000"/>
          <w:sz w:val="24"/>
          <w:szCs w:val="24"/>
        </w:rPr>
        <w:t>ng máu đi đ</w:t>
      </w:r>
      <w:r>
        <w:rPr>
          <w:rFonts w:ascii="Cambria" w:eastAsia="Cambria" w:hAnsi="Cambria" w:cs="Cambria"/>
          <w:color w:val="FF0000"/>
          <w:sz w:val="24"/>
          <w:szCs w:val="24"/>
        </w:rPr>
        <w:t>ể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đ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>m b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>o nhu c</w:t>
      </w:r>
      <w:r>
        <w:rPr>
          <w:rFonts w:ascii="Cambria" w:eastAsia="Cambria" w:hAnsi="Cambria" w:cs="Cambria"/>
          <w:color w:val="FF0000"/>
          <w:sz w:val="24"/>
          <w:szCs w:val="24"/>
        </w:rPr>
        <w:t>ầ</w:t>
      </w:r>
      <w:r>
        <w:rPr>
          <w:rFonts w:ascii="Cambria" w:eastAsia="Cambria" w:hAnsi="Cambria" w:cs="Cambria"/>
          <w:color w:val="FF0000"/>
          <w:sz w:val="24"/>
          <w:szCs w:val="24"/>
        </w:rPr>
        <w:t>u bi</w:t>
      </w:r>
      <w:r>
        <w:rPr>
          <w:rFonts w:ascii="Cambria" w:eastAsia="Cambria" w:hAnsi="Cambria" w:cs="Cambria"/>
          <w:color w:val="FF0000"/>
          <w:sz w:val="24"/>
          <w:szCs w:val="24"/>
        </w:rPr>
        <w:t>ế</w:t>
      </w:r>
      <w:r>
        <w:rPr>
          <w:rFonts w:ascii="Cambria" w:eastAsia="Cambria" w:hAnsi="Cambria" w:cs="Cambria"/>
          <w:color w:val="FF0000"/>
          <w:sz w:val="24"/>
          <w:szCs w:val="24"/>
        </w:rPr>
        <w:t>n dư</w:t>
      </w:r>
      <w:r>
        <w:rPr>
          <w:rFonts w:ascii="Cambria" w:eastAsia="Cambria" w:hAnsi="Cambria" w:cs="Cambria"/>
          <w:color w:val="FF0000"/>
          <w:sz w:val="24"/>
          <w:szCs w:val="24"/>
        </w:rPr>
        <w:t>ỡ</w:t>
      </w:r>
      <w:r>
        <w:rPr>
          <w:rFonts w:ascii="Cambria" w:eastAsia="Cambria" w:hAnsi="Cambria" w:cs="Cambria"/>
          <w:color w:val="FF0000"/>
          <w:sz w:val="24"/>
          <w:szCs w:val="24"/>
        </w:rPr>
        <w:t>ng c</w:t>
      </w:r>
      <w:r>
        <w:rPr>
          <w:rFonts w:ascii="Cambria" w:eastAsia="Cambria" w:hAnsi="Cambria" w:cs="Cambria"/>
          <w:color w:val="FF0000"/>
          <w:sz w:val="24"/>
          <w:szCs w:val="24"/>
        </w:rPr>
        <w:t>ủ</w:t>
      </w:r>
      <w:r>
        <w:rPr>
          <w:rFonts w:ascii="Cambria" w:eastAsia="Cambria" w:hAnsi="Cambria" w:cs="Cambria"/>
          <w:color w:val="FF0000"/>
          <w:sz w:val="24"/>
          <w:szCs w:val="24"/>
        </w:rPr>
        <w:t>a</w:t>
      </w:r>
    </w:p>
    <w:p w14:paraId="3F6399B0" w14:textId="77777777" w:rsidR="00730358" w:rsidRDefault="009F4943">
      <w:pPr>
        <w:ind w:left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mô</w:t>
      </w:r>
    </w:p>
    <w:p w14:paraId="3F6399B1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th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 xml:space="preserve"> tích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trái</w:t>
      </w:r>
    </w:p>
    <w:p w14:paraId="3F6399B2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áp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ĐM p</w:t>
      </w:r>
      <w:r>
        <w:rPr>
          <w:rFonts w:ascii="Cambria" w:eastAsia="Cambria" w:hAnsi="Cambria" w:cs="Cambria"/>
          <w:sz w:val="24"/>
          <w:szCs w:val="24"/>
        </w:rPr>
        <w:t>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9B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4. Tri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ch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s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m Digoxin:</w:t>
      </w:r>
    </w:p>
    <w:p w14:paraId="3F6399B4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tâm thu dày đ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c,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đôi,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ba</w:t>
      </w:r>
    </w:p>
    <w:p w14:paraId="3F6399B5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PR kéo dài, ST d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t</w:t>
      </w:r>
    </w:p>
    <w:sdt>
      <w:sdtPr>
        <w:tag w:val="goog_rdk_8"/>
        <w:id w:val="2029601854"/>
      </w:sdtPr>
      <w:sdtEndPr/>
      <w:sdtContent>
        <w:p w14:paraId="3F6399B6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C. PR kéo dài trên 50%, ST d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ẹ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t nhi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u, th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ỉ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nh tho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ng có ngo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tâm thu</w:t>
          </w:r>
        </w:p>
      </w:sdtContent>
    </w:sdt>
    <w:p w14:paraId="3F6399B7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Rung nhĩ, cu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 nhĩ</w:t>
      </w:r>
    </w:p>
    <w:p w14:paraId="3F6399B9" w14:textId="51B9A032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5. Bé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tim, ngư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i nhà báo v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BS n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i trú: bé nhìn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y qu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ng</w:t>
      </w:r>
      <w:r w:rsidR="00C108DA"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hào vàng quanh bóng đèn.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nào gây nên tình tr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ng trên:</w:t>
      </w:r>
    </w:p>
    <w:sdt>
      <w:sdtPr>
        <w:tag w:val="goog_rdk_9"/>
        <w:id w:val="1189879212"/>
      </w:sdtPr>
      <w:sdtEndPr/>
      <w:sdtContent>
        <w:p w14:paraId="3F6399BA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Digoxin</w:t>
          </w:r>
        </w:p>
      </w:sdtContent>
    </w:sdt>
    <w:p w14:paraId="3F6399BB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Captopril</w:t>
      </w:r>
    </w:p>
    <w:p w14:paraId="3F6399BC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Spironolactone</w:t>
      </w:r>
    </w:p>
    <w:p w14:paraId="3F6399BE" w14:textId="1EF07DE1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6. Bé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tim: Captopril + Spironolactone. ECG: T cao nh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 xml:space="preserve">n, </w:t>
      </w:r>
      <w:r>
        <w:rPr>
          <w:rFonts w:ascii="Cambria" w:eastAsia="Cambria" w:hAnsi="Cambria" w:cs="Cambria"/>
          <w:sz w:val="24"/>
          <w:szCs w:val="24"/>
        </w:rPr>
        <w:t>PR</w:t>
      </w:r>
      <w:r w:rsidR="00C108DA"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kéo dài . R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i lo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nào có th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 xml:space="preserve"> gây ra r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i lo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này:</w:t>
      </w:r>
    </w:p>
    <w:p w14:paraId="3F6399BF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Na</w:t>
      </w:r>
    </w:p>
    <w:p w14:paraId="3F6399C0" w14:textId="77777777" w:rsidR="00730358" w:rsidRDefault="009F4943">
      <w:pPr>
        <w:ind w:left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lastRenderedPageBreak/>
        <w:t>B. K</w:t>
      </w:r>
    </w:p>
    <w:p w14:paraId="3F6399C1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Mg</w:t>
      </w:r>
    </w:p>
    <w:p w14:paraId="3F6399C2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Ca</w:t>
      </w:r>
    </w:p>
    <w:p w14:paraId="3F6399C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7. Bé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tim,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b</w:t>
      </w:r>
      <w:r>
        <w:rPr>
          <w:rFonts w:ascii="Cambria" w:eastAsia="Cambria" w:hAnsi="Cambria" w:cs="Cambria"/>
          <w:sz w:val="24"/>
          <w:szCs w:val="24"/>
        </w:rPr>
        <w:t>ằ</w:t>
      </w:r>
      <w:r>
        <w:rPr>
          <w:rFonts w:ascii="Cambria" w:eastAsia="Cambria" w:hAnsi="Cambria" w:cs="Cambria"/>
          <w:sz w:val="24"/>
          <w:szCs w:val="24"/>
        </w:rPr>
        <w:t>ng Furosemide, Digoxin. Đi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i: K 2.6 mmol/l. BS n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i trú c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làm gì?</w:t>
      </w:r>
    </w:p>
    <w:sdt>
      <w:sdtPr>
        <w:tag w:val="goog_rdk_10"/>
        <w:id w:val="-1628229074"/>
      </w:sdtPr>
      <w:sdtEndPr/>
      <w:sdtContent>
        <w:p w14:paraId="3F6399C4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Ngưng Furosemide và báo v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ch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ỉ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s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ố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Kali cho BS chính</w:t>
          </w:r>
        </w:p>
      </w:sdtContent>
    </w:sdt>
    <w:p w14:paraId="3F6399C5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Báo cáo v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 xml:space="preserve"> tình tr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ng nôn ói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bé</w:t>
      </w:r>
    </w:p>
    <w:p w14:paraId="3F6399C6" w14:textId="77777777" w:rsidR="00730358" w:rsidRDefault="009F4943" w:rsidP="00CD7D4F">
      <w:pPr>
        <w:shd w:val="clear" w:color="auto" w:fill="F2DBDB" w:themeFill="accent2" w:themeFillTint="3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8. Bé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tim,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b</w:t>
      </w:r>
      <w:r>
        <w:rPr>
          <w:rFonts w:ascii="Cambria" w:eastAsia="Cambria" w:hAnsi="Cambria" w:cs="Cambria"/>
          <w:sz w:val="24"/>
          <w:szCs w:val="24"/>
        </w:rPr>
        <w:t>ằ</w:t>
      </w:r>
      <w:r>
        <w:rPr>
          <w:rFonts w:ascii="Cambria" w:eastAsia="Cambria" w:hAnsi="Cambria" w:cs="Cambria"/>
          <w:sz w:val="24"/>
          <w:szCs w:val="24"/>
        </w:rPr>
        <w:t>ng Furosemide, Digoxin. Đi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i: K 2.6 mmol/l, creatinin 3 mg/dl, có tri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ch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Digoxin. X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trí:</w:t>
      </w:r>
    </w:p>
    <w:p w14:paraId="3F6399C7" w14:textId="77777777" w:rsidR="00730358" w:rsidRDefault="009F4943" w:rsidP="00CD7D4F">
      <w:pPr>
        <w:shd w:val="clear" w:color="auto" w:fill="F2DBDB" w:themeFill="accent2" w:themeFillTint="33"/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Bù Kali +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Digoxin</w:t>
      </w:r>
    </w:p>
    <w:p w14:paraId="3F6399C8" w14:textId="77777777" w:rsidR="00730358" w:rsidRDefault="009F4943" w:rsidP="00CD7D4F">
      <w:pPr>
        <w:shd w:val="clear" w:color="auto" w:fill="F2DBDB" w:themeFill="accent2" w:themeFillTint="33"/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Digoxin</w:t>
      </w:r>
    </w:p>
    <w:sdt>
      <w:sdtPr>
        <w:tag w:val="goog_rdk_11"/>
        <w:id w:val="1873645888"/>
      </w:sdtPr>
      <w:sdtEndPr/>
      <w:sdtContent>
        <w:p w14:paraId="3F6399C9" w14:textId="504B64D2" w:rsidR="00730358" w:rsidRDefault="009F4943" w:rsidP="00CD7D4F">
          <w:pPr>
            <w:shd w:val="clear" w:color="auto" w:fill="F2DBDB" w:themeFill="accent2" w:themeFillTint="33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Đáp án nhóm ch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ọ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n: ngưng digoxin + ngưng furosemide. </w:t>
          </w:r>
          <w:commentRangeStart w:id="5"/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Chưa c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ầ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 bù kali (do creatinin tăng)</w:t>
          </w:r>
          <w:commentRangeEnd w:id="5"/>
          <w:r w:rsidR="00695D9A">
            <w:rPr>
              <w:rStyle w:val="CommentReference"/>
            </w:rPr>
            <w:commentReference w:id="5"/>
          </w:r>
        </w:p>
      </w:sdtContent>
    </w:sdt>
    <w:p w14:paraId="3F6399CA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9. </w:t>
      </w:r>
      <w:r>
        <w:rPr>
          <w:rFonts w:ascii="Cambria" w:eastAsia="Cambria" w:hAnsi="Cambria" w:cs="Cambria"/>
          <w:sz w:val="24"/>
          <w:szCs w:val="24"/>
        </w:rPr>
        <w:t>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tim. XN (có cho ngư</w:t>
      </w:r>
      <w:r>
        <w:rPr>
          <w:rFonts w:ascii="Cambria" w:eastAsia="Cambria" w:hAnsi="Cambria" w:cs="Cambria"/>
          <w:sz w:val="24"/>
          <w:szCs w:val="24"/>
        </w:rPr>
        <w:t>ỡ</w:t>
      </w:r>
      <w:r>
        <w:rPr>
          <w:rFonts w:ascii="Cambria" w:eastAsia="Cambria" w:hAnsi="Cambria" w:cs="Cambria"/>
          <w:sz w:val="24"/>
          <w:szCs w:val="24"/>
        </w:rPr>
        <w:t>ng tham kh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o): K 3.9, FT4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m, TSH tăng. Nguy cơ d</w:t>
      </w:r>
      <w:r>
        <w:rPr>
          <w:rFonts w:ascii="Cambria" w:eastAsia="Cambria" w:hAnsi="Cambria" w:cs="Cambria"/>
          <w:sz w:val="24"/>
          <w:szCs w:val="24"/>
        </w:rPr>
        <w:t>ẫ</w:t>
      </w:r>
      <w:r>
        <w:rPr>
          <w:rFonts w:ascii="Cambria" w:eastAsia="Cambria" w:hAnsi="Cambria" w:cs="Cambria"/>
          <w:sz w:val="24"/>
          <w:szCs w:val="24"/>
        </w:rPr>
        <w:t>n đ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n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Digoxin:</w:t>
      </w:r>
    </w:p>
    <w:p w14:paraId="3F6399CB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Kali</w:t>
      </w:r>
    </w:p>
    <w:sdt>
      <w:sdtPr>
        <w:tag w:val="goog_rdk_12"/>
        <w:id w:val="-1662538327"/>
      </w:sdtPr>
      <w:sdtEndPr/>
      <w:sdtContent>
        <w:p w14:paraId="3F6399CC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Suy giáp</w:t>
          </w:r>
        </w:p>
      </w:sdtContent>
    </w:sdt>
    <w:p w14:paraId="3F6399CD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...</w:t>
      </w:r>
    </w:p>
    <w:p w14:paraId="3F6399C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10.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tim. XN (có cho ngư</w:t>
      </w:r>
      <w:r>
        <w:rPr>
          <w:rFonts w:ascii="Cambria" w:eastAsia="Cambria" w:hAnsi="Cambria" w:cs="Cambria"/>
          <w:sz w:val="24"/>
          <w:szCs w:val="24"/>
        </w:rPr>
        <w:t>ỡ</w:t>
      </w:r>
      <w:r>
        <w:rPr>
          <w:rFonts w:ascii="Cambria" w:eastAsia="Cambria" w:hAnsi="Cambria" w:cs="Cambria"/>
          <w:sz w:val="24"/>
          <w:szCs w:val="24"/>
        </w:rPr>
        <w:t>ng tham kh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 xml:space="preserve">o): K 3.9, </w:t>
      </w:r>
      <w:commentRangeStart w:id="6"/>
      <w:r>
        <w:rPr>
          <w:rFonts w:ascii="Cambria" w:eastAsia="Cambria" w:hAnsi="Cambria" w:cs="Cambria"/>
          <w:sz w:val="24"/>
          <w:szCs w:val="24"/>
        </w:rPr>
        <w:t>Ca2+ tăng</w:t>
      </w:r>
      <w:commentRangeEnd w:id="6"/>
      <w:r w:rsidR="006B2A28">
        <w:rPr>
          <w:rStyle w:val="CommentReference"/>
        </w:rPr>
        <w:commentReference w:id="6"/>
      </w:r>
      <w:r>
        <w:rPr>
          <w:rFonts w:ascii="Cambria" w:eastAsia="Cambria" w:hAnsi="Cambria" w:cs="Cambria"/>
          <w:sz w:val="24"/>
          <w:szCs w:val="24"/>
        </w:rPr>
        <w:t>.</w:t>
      </w:r>
    </w:p>
    <w:p w14:paraId="3F6399CF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Nguy cơ d</w:t>
      </w:r>
      <w:r>
        <w:rPr>
          <w:rFonts w:ascii="Cambria" w:eastAsia="Cambria" w:hAnsi="Cambria" w:cs="Cambria"/>
          <w:sz w:val="24"/>
          <w:szCs w:val="24"/>
        </w:rPr>
        <w:t>ẫ</w:t>
      </w:r>
      <w:r>
        <w:rPr>
          <w:rFonts w:ascii="Cambria" w:eastAsia="Cambria" w:hAnsi="Cambria" w:cs="Cambria"/>
          <w:sz w:val="24"/>
          <w:szCs w:val="24"/>
        </w:rPr>
        <w:t>n đ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n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Digoxin:</w:t>
      </w:r>
    </w:p>
    <w:sdt>
      <w:sdtPr>
        <w:tag w:val="goog_rdk_13"/>
        <w:id w:val="-1681197723"/>
      </w:sdtPr>
      <w:sdtEndPr/>
      <w:sdtContent>
        <w:p w14:paraId="3F6399D0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Tăng canxi</w:t>
          </w:r>
        </w:p>
      </w:sdtContent>
    </w:sdt>
    <w:p w14:paraId="3F6399D1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 Kali</w:t>
      </w:r>
    </w:p>
    <w:p w14:paraId="3F6399D2" w14:textId="77777777" w:rsidR="00730358" w:rsidRDefault="009F4943">
      <w:pPr>
        <w:spacing w:before="240" w:after="24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Bé 4 tuổi bị suy tim đang điều trị furosemid, digoxin và captopril. ECG sáng nay: PR kéo dài, xuất hiện nhiều ngoại tâm thu nhịp đôi, nhịp ba. CLS: K máu 3,4 mEp/l, Ca máu 10.6 mg/dl (bình thường 8.5-10.5 mg/dl), Mg máu 3.2 mg/dl</w:t>
      </w:r>
      <w:r>
        <w:rPr>
          <w:rFonts w:ascii="Times New Roman" w:eastAsia="Times New Roman" w:hAnsi="Times New Roman"/>
          <w:sz w:val="26"/>
          <w:szCs w:val="26"/>
        </w:rPr>
        <w:t xml:space="preserve"> (bình thường 1.6-3 mg/dl), T4 giảm, TSH tăng. Tình trạng nào là yếu tố chính gây bất thường trên ECG của bệnh nhân này:</w:t>
      </w:r>
    </w:p>
    <w:p w14:paraId="3F6399D3" w14:textId="77777777" w:rsidR="00730358" w:rsidRPr="00CD7D4F" w:rsidRDefault="009F4943">
      <w:pPr>
        <w:spacing w:before="240" w:after="240"/>
        <w:ind w:left="420"/>
        <w:rPr>
          <w:rFonts w:ascii="Times New Roman" w:eastAsia="Times New Roman" w:hAnsi="Times New Roman"/>
          <w:color w:val="FF0000"/>
          <w:sz w:val="26"/>
          <w:szCs w:val="26"/>
        </w:rPr>
      </w:pPr>
      <w:r w:rsidRPr="00CD7D4F">
        <w:rPr>
          <w:rFonts w:ascii="Times New Roman" w:eastAsia="Times New Roman" w:hAnsi="Times New Roman"/>
          <w:color w:val="FF0000"/>
          <w:sz w:val="26"/>
          <w:szCs w:val="26"/>
        </w:rPr>
        <w:t>a) suy giáp</w:t>
      </w:r>
    </w:p>
    <w:p w14:paraId="3F6399D4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b) Mg máu tăng</w:t>
      </w:r>
    </w:p>
    <w:p w14:paraId="3F6399D5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c) hạ K máu</w:t>
      </w:r>
    </w:p>
    <w:p w14:paraId="3F6399D6" w14:textId="77777777" w:rsidR="00730358" w:rsidRDefault="009F4943">
      <w:pPr>
        <w:spacing w:before="240" w:after="240"/>
        <w:ind w:left="420"/>
        <w:rPr>
          <w:rFonts w:ascii="Cambria" w:eastAsia="Cambria" w:hAnsi="Cambria" w:cs="Cambria"/>
          <w:sz w:val="24"/>
          <w:szCs w:val="24"/>
        </w:rPr>
      </w:pPr>
      <w:r>
        <w:rPr>
          <w:rFonts w:ascii="Times New Roman" w:eastAsia="Times New Roman" w:hAnsi="Times New Roman"/>
          <w:sz w:val="26"/>
          <w:szCs w:val="26"/>
        </w:rPr>
        <w:lastRenderedPageBreak/>
        <w:t>d) Ca máu tăng</w:t>
      </w:r>
    </w:p>
    <w:p w14:paraId="3F6399D7" w14:textId="5EF1B9B8" w:rsidR="00730358" w:rsidRDefault="009F4943">
      <w:pPr>
        <w:rPr>
          <w:rFonts w:ascii="Times New Roman" w:eastAsia="Times New Roman" w:hAnsi="Times New Roman"/>
          <w:sz w:val="26"/>
          <w:szCs w:val="26"/>
        </w:rPr>
      </w:pPr>
      <w:r>
        <w:rPr>
          <w:rFonts w:ascii="Cambria" w:eastAsia="Cambria" w:hAnsi="Cambria" w:cs="Cambria"/>
          <w:sz w:val="24"/>
          <w:szCs w:val="24"/>
        </w:rPr>
        <w:t xml:space="preserve">11. </w:t>
      </w:r>
      <w:r>
        <w:rPr>
          <w:rFonts w:ascii="Times New Roman" w:eastAsia="Times New Roman" w:hAnsi="Times New Roman"/>
          <w:sz w:val="26"/>
          <w:szCs w:val="26"/>
        </w:rPr>
        <w:t>bé 3 tuổi nhập cấp cứu do có cơn nhịp nhanh kịch phát trên thất, QRS hẹp, đan</w:t>
      </w:r>
      <w:r>
        <w:rPr>
          <w:rFonts w:ascii="Times New Roman" w:eastAsia="Times New Roman" w:hAnsi="Times New Roman"/>
          <w:sz w:val="26"/>
          <w:szCs w:val="26"/>
        </w:rPr>
        <w:t xml:space="preserve">g được điều trị với cordarone. Sau 30p mạch nhanh nhẹ khó bắt, mạch 280 l/ph, </w:t>
      </w:r>
      <w:r w:rsidR="00CD7D4F">
        <w:rPr>
          <w:rFonts w:ascii="Times New Roman" w:eastAsia="Times New Roman" w:hAnsi="Times New Roman"/>
          <w:sz w:val="26"/>
          <w:szCs w:val="26"/>
        </w:rPr>
        <w:t>CRT</w:t>
      </w:r>
      <w:r>
        <w:rPr>
          <w:rFonts w:ascii="Times New Roman" w:eastAsia="Times New Roman" w:hAnsi="Times New Roman"/>
          <w:sz w:val="26"/>
          <w:szCs w:val="26"/>
        </w:rPr>
        <w:t xml:space="preserve"> &gt;3s, có tiền tiền căn rl nhịp kịch phát trên thất. Xử trí tiếp theo:</w:t>
      </w:r>
    </w:p>
    <w:p w14:paraId="3F6399D8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a) tăng liều cordarone</w:t>
      </w:r>
    </w:p>
    <w:sdt>
      <w:sdtPr>
        <w:tag w:val="goog_rdk_14"/>
        <w:id w:val="-1905673702"/>
      </w:sdtPr>
      <w:sdtEndPr/>
      <w:sdtContent>
        <w:p w14:paraId="3F6399D9" w14:textId="77777777" w:rsidR="00730358" w:rsidRDefault="009F4943">
          <w:pPr>
            <w:spacing w:before="240" w:after="240"/>
            <w:ind w:left="420"/>
            <w:rPr>
              <w:rFonts w:ascii="Times New Roman" w:eastAsia="Times New Roman" w:hAnsi="Times New Roman"/>
              <w:color w:val="FF0000"/>
              <w:sz w:val="26"/>
              <w:szCs w:val="26"/>
            </w:rPr>
          </w:pPr>
          <w:r>
            <w:rPr>
              <w:rFonts w:ascii="Times New Roman" w:eastAsia="Times New Roman" w:hAnsi="Times New Roman"/>
              <w:color w:val="FF0000"/>
              <w:sz w:val="26"/>
              <w:szCs w:val="26"/>
            </w:rPr>
            <w:t>b) sốc điện chuyển nhịp đồng bộ + cordarone</w:t>
          </w:r>
        </w:p>
      </w:sdtContent>
    </w:sdt>
    <w:p w14:paraId="3F6399DA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c) furosemide + digoxin + captopril</w:t>
      </w:r>
    </w:p>
    <w:p w14:paraId="3F6399DB" w14:textId="77777777" w:rsidR="00730358" w:rsidRDefault="009F4943">
      <w:pPr>
        <w:spacing w:before="240" w:after="240"/>
        <w:ind w:left="420"/>
        <w:rPr>
          <w:rFonts w:ascii="Cambria" w:eastAsia="Cambria" w:hAnsi="Cambria" w:cs="Cambria"/>
          <w:sz w:val="24"/>
          <w:szCs w:val="24"/>
        </w:rPr>
      </w:pPr>
      <w:r>
        <w:rPr>
          <w:rFonts w:ascii="Times New Roman" w:eastAsia="Times New Roman" w:hAnsi="Times New Roman"/>
          <w:sz w:val="26"/>
          <w:szCs w:val="26"/>
        </w:rPr>
        <w:t>d) thở o2 + furosemide + digoxin</w:t>
      </w:r>
    </w:p>
    <w:p w14:paraId="3F6399DC" w14:textId="77777777" w:rsidR="00730358" w:rsidRPr="0054553F" w:rsidRDefault="009F4943">
      <w:pPr>
        <w:rPr>
          <w:rFonts w:ascii="Cambria" w:eastAsia="Cambria" w:hAnsi="Cambria" w:cs="Cambria"/>
          <w:sz w:val="18"/>
          <w:szCs w:val="18"/>
          <w:shd w:val="clear" w:color="auto" w:fill="EFEFEF"/>
        </w:rPr>
      </w:pP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Phác 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ồ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 ND2: Nh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 Nh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 nhanh k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ch phát phát trên th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ấ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t: Ph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ứ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c 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ợ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 QRS 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ẹ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 và t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ầ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 s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 &gt; 220 l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ầ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n/phút</w:t>
      </w:r>
    </w:p>
    <w:p w14:paraId="3F6399DD" w14:textId="77777777" w:rsidR="00730358" w:rsidRPr="0054553F" w:rsidRDefault="009F4943">
      <w:pPr>
        <w:numPr>
          <w:ilvl w:val="0"/>
          <w:numId w:val="15"/>
        </w:numPr>
        <w:spacing w:after="0"/>
        <w:rPr>
          <w:rFonts w:ascii="Cambria" w:eastAsia="Cambria" w:hAnsi="Cambria" w:cs="Cambria"/>
          <w:sz w:val="18"/>
          <w:szCs w:val="18"/>
          <w:shd w:val="clear" w:color="auto" w:fill="EFEFEF"/>
        </w:rPr>
      </w:pP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ế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u huy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ế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t 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ộ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ng 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ọ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c không 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ổ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 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nh: chuy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ể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 nh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 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ồ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ng b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ộ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 </w:t>
      </w:r>
    </w:p>
    <w:p w14:paraId="3F6399DF" w14:textId="1471F510" w:rsidR="00730358" w:rsidRPr="0054553F" w:rsidRDefault="009F4943" w:rsidP="0054553F">
      <w:pPr>
        <w:numPr>
          <w:ilvl w:val="0"/>
          <w:numId w:val="15"/>
        </w:numPr>
        <w:rPr>
          <w:rFonts w:ascii="Cambria" w:eastAsia="Cambria" w:hAnsi="Cambria" w:cs="Cambria"/>
          <w:sz w:val="18"/>
          <w:szCs w:val="18"/>
          <w:shd w:val="clear" w:color="auto" w:fill="EFEFEF"/>
        </w:rPr>
      </w:pP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ế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u huy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ế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t 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ộ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ng 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ọ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c 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ổ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 đ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nh, dùng ng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hi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ệ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m pháp Vagal (xoa xoang c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ả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nh kích thích ph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ế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 v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 xml:space="preserve"> làm ch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ậ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m nh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ị</w:t>
      </w:r>
      <w:r w:rsidRPr="0054553F">
        <w:rPr>
          <w:rFonts w:ascii="Cambria" w:eastAsia="Cambria" w:hAnsi="Cambria" w:cs="Cambria"/>
          <w:sz w:val="18"/>
          <w:szCs w:val="18"/>
          <w:shd w:val="clear" w:color="auto" w:fill="EFEFEF"/>
        </w:rPr>
        <w:t>p tim), ATP</w:t>
      </w:r>
    </w:p>
    <w:p w14:paraId="3F6399E0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12. Bé thông liên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t: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>,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nhanh, rale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 xml:space="preserve">m </w:t>
      </w:r>
      <w:r>
        <w:rPr>
          <w:rFonts w:ascii="Cambria" w:eastAsia="Cambria" w:hAnsi="Cambria" w:cs="Cambria"/>
          <w:color w:val="FF0000"/>
          <w:sz w:val="24"/>
          <w:szCs w:val="24"/>
        </w:rPr>
        <w:t>n</w:t>
      </w:r>
      <w:r>
        <w:rPr>
          <w:rFonts w:ascii="Cambria" w:eastAsia="Cambria" w:hAnsi="Cambria" w:cs="Cambria"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,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nhanh, chi l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nh, vã m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 xml:space="preserve"> hôi, gan to 2cm, T2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nh, ATTT 3/6 KLS III, IV b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trái xương 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c.</w:t>
      </w:r>
    </w:p>
    <w:p w14:paraId="3F6399E1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ST c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 + VP</w:t>
      </w:r>
    </w:p>
    <w:sdt>
      <w:sdtPr>
        <w:tag w:val="goog_rdk_15"/>
        <w:id w:val="-369304293"/>
      </w:sdtPr>
      <w:sdtEndPr/>
      <w:sdtContent>
        <w:p w14:paraId="3F6399E2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ST c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p + VP + 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tăng áp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</w:t>
          </w:r>
        </w:p>
      </w:sdtContent>
    </w:sdt>
    <w:p w14:paraId="3F6399E3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ST c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</w:t>
      </w:r>
    </w:p>
    <w:p w14:paraId="3F6399E4" w14:textId="77777777" w:rsidR="00730358" w:rsidRDefault="009F4943">
      <w:pPr>
        <w:spacing w:before="240" w:after="24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bé 5 tuổi bị TBS thông liên thất. Bé bú khó vì mệt, khám thở nhanh 55 lần/ phút, rút lõm ngực và co kéo liên sườn, môi tím nhẹ. Bụng mềm, gan 2cm, lách không to. Tim nhanh 160 l/ ph, nghe T2 đanh ở LS II trái, Âm thổi tâm thu 4/6 I</w:t>
      </w:r>
      <w:r>
        <w:rPr>
          <w:rFonts w:ascii="Times New Roman" w:eastAsia="Times New Roman" w:hAnsi="Times New Roman"/>
          <w:sz w:val="26"/>
          <w:szCs w:val="26"/>
        </w:rPr>
        <w:t>II, IV cạnh bờ trái xương ức lan xung quanh. Chẩn đoán:</w:t>
      </w:r>
    </w:p>
    <w:p w14:paraId="3F6399E5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a) viêm phổi nặng +suy hô hấp</w:t>
      </w:r>
    </w:p>
    <w:p w14:paraId="3F6399E6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b) viêm phổi nặng + suy hô hấp + suy tim cấp</w:t>
      </w:r>
    </w:p>
    <w:p w14:paraId="3F6399E7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c) suy tim + cao áp phổi nặng + HC eisenmenger</w:t>
      </w:r>
    </w:p>
    <w:sdt>
      <w:sdtPr>
        <w:tag w:val="goog_rdk_16"/>
        <w:id w:val="-1278328762"/>
      </w:sdtPr>
      <w:sdtEndPr/>
      <w:sdtContent>
        <w:p w14:paraId="3F6399E9" w14:textId="05413B0B" w:rsidR="00730358" w:rsidRPr="0054553F" w:rsidRDefault="009F4943" w:rsidP="0054553F">
          <w:pPr>
            <w:spacing w:before="240" w:after="240"/>
            <w:ind w:left="420"/>
            <w:rPr>
              <w:rFonts w:ascii="Times New Roman" w:eastAsia="Times New Roman" w:hAnsi="Times New Roman"/>
              <w:color w:val="FF0000"/>
              <w:sz w:val="26"/>
              <w:szCs w:val="26"/>
            </w:rPr>
          </w:pPr>
          <w:r>
            <w:rPr>
              <w:rFonts w:ascii="Times New Roman" w:eastAsia="Times New Roman" w:hAnsi="Times New Roman"/>
              <w:color w:val="FF0000"/>
              <w:sz w:val="26"/>
              <w:szCs w:val="26"/>
            </w:rPr>
            <w:t>d) viêm phổi nặng + suy hô hấp + cao áp phổi + suy tim cấp</w:t>
          </w:r>
        </w:p>
      </w:sdtContent>
    </w:sdt>
    <w:p w14:paraId="3F6399EA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Nếu có rale ẩm, nổ: suy tim + cao áp phổi + viêm phổi + suy hô hấp -&gt; D</w:t>
      </w:r>
    </w:p>
    <w:p w14:paraId="3F6399EB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 xml:space="preserve">Nếu không rale: suy tim + cao áp phổi + eimessenger -&gt; C  </w:t>
      </w:r>
    </w:p>
    <w:p w14:paraId="3F6399EC" w14:textId="77777777" w:rsidR="00730358" w:rsidRDefault="00730358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</w:p>
    <w:p w14:paraId="3F6399ED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13. Bé </w:t>
      </w:r>
      <w:r>
        <w:rPr>
          <w:rFonts w:ascii="Cambria" w:eastAsia="Cambria" w:hAnsi="Cambria" w:cs="Cambria"/>
          <w:color w:val="FF0000"/>
          <w:sz w:val="24"/>
          <w:szCs w:val="24"/>
        </w:rPr>
        <w:t>3 tu</w:t>
      </w:r>
      <w:r>
        <w:rPr>
          <w:rFonts w:ascii="Cambria" w:eastAsia="Cambria" w:hAnsi="Cambria" w:cs="Cambria"/>
          <w:color w:val="FF0000"/>
          <w:sz w:val="24"/>
          <w:szCs w:val="24"/>
        </w:rPr>
        <w:t>ầ</w:t>
      </w:r>
      <w:r>
        <w:rPr>
          <w:rFonts w:ascii="Cambria" w:eastAsia="Cambria" w:hAnsi="Cambria" w:cs="Cambria"/>
          <w:color w:val="FF0000"/>
          <w:sz w:val="24"/>
          <w:szCs w:val="24"/>
        </w:rPr>
        <w:t>n tu</w:t>
      </w:r>
      <w:r>
        <w:rPr>
          <w:rFonts w:ascii="Cambria" w:eastAsia="Cambria" w:hAnsi="Cambria" w:cs="Cambria"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color w:val="FF0000"/>
          <w:sz w:val="24"/>
          <w:szCs w:val="24"/>
        </w:rPr>
        <w:t>i</w:t>
      </w:r>
      <w:r>
        <w:rPr>
          <w:rFonts w:ascii="Cambria" w:eastAsia="Cambria" w:hAnsi="Cambria" w:cs="Cambria"/>
          <w:sz w:val="24"/>
          <w:szCs w:val="24"/>
        </w:rPr>
        <w:t>, kênh nhĩ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toàn ph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>,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nhanh, rale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 n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,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nhanh, chi l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nh, vã m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 xml:space="preserve"> hôi, gan to 2cm, T2 </w:t>
      </w:r>
      <w:r>
        <w:rPr>
          <w:rFonts w:ascii="Cambria" w:eastAsia="Cambria" w:hAnsi="Cambria" w:cs="Cambria"/>
          <w:sz w:val="24"/>
          <w:szCs w:val="24"/>
        </w:rPr>
        <w:t>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nh. X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trí:</w:t>
      </w:r>
    </w:p>
    <w:p w14:paraId="3F6399EE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oxy cannula 1l/ph</w:t>
      </w:r>
    </w:p>
    <w:p w14:paraId="3F6399EF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FiO2 40% + Furosemide</w:t>
      </w:r>
    </w:p>
    <w:p w14:paraId="3F6399F0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NCPAP v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i FiO2 + furosemide </w:t>
      </w:r>
    </w:p>
    <w:sdt>
      <w:sdtPr>
        <w:tag w:val="goog_rdk_17"/>
        <w:id w:val="206921313"/>
      </w:sdtPr>
      <w:sdtEndPr/>
      <w:sdtContent>
        <w:p w14:paraId="3F6399F1" w14:textId="77777777" w:rsidR="00730358" w:rsidRDefault="009F4943">
          <w:pPr>
            <w:ind w:left="720"/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D. th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ở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máy v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ớ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PEEP 3-4 cmH20 + Furosemide +- Digoxin</w:t>
          </w:r>
        </w:p>
      </w:sdtContent>
    </w:sdt>
    <w:p w14:paraId="3F6399F2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14. Thông liên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+ T2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nh,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:</w:t>
      </w:r>
    </w:p>
    <w:p w14:paraId="3F6399F3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Digoxin + Furo +- Sildenafil</w:t>
      </w:r>
    </w:p>
    <w:p w14:paraId="3F6399F4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..</w:t>
      </w:r>
    </w:p>
    <w:p w14:paraId="3F6399F5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Nói chung ph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 xml:space="preserve">n ST có </w:t>
      </w:r>
      <w:r>
        <w:rPr>
          <w:rFonts w:ascii="Cambria" w:eastAsia="Cambria" w:hAnsi="Cambria" w:cs="Cambria"/>
          <w:sz w:val="24"/>
          <w:szCs w:val="24"/>
        </w:rPr>
        <w:t>5 câu THLS gi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các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 xml:space="preserve">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t nghi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p cũ.  </w:t>
      </w:r>
    </w:p>
    <w:p w14:paraId="3F6399F6" w14:textId="77777777" w:rsidR="00730358" w:rsidRDefault="009F4943">
      <w:pPr>
        <w:rPr>
          <w:rFonts w:ascii="Times New Roman" w:eastAsia="Times New Roman" w:hAnsi="Times New Roman"/>
          <w:sz w:val="26"/>
          <w:szCs w:val="26"/>
        </w:rPr>
      </w:pPr>
      <w:r>
        <w:rPr>
          <w:rFonts w:ascii="Cambria" w:eastAsia="Cambria" w:hAnsi="Cambria" w:cs="Cambria"/>
          <w:sz w:val="24"/>
          <w:szCs w:val="24"/>
        </w:rPr>
        <w:t xml:space="preserve">15. </w:t>
      </w:r>
      <w:r>
        <w:rPr>
          <w:rFonts w:ascii="Times New Roman" w:eastAsia="Times New Roman" w:hAnsi="Times New Roman"/>
          <w:sz w:val="26"/>
          <w:szCs w:val="26"/>
        </w:rPr>
        <w:t xml:space="preserve"> bé 4 tuổi bị suy tim do còn ống động mạch đang điều trị furosemid và digoxin, captopril. Bé bị suy dinh dưỡng nên được bác sĩ dinh dưỡng chích 1 ống canxi tiêm mạch. Sáng nay khám K máu 3.2 mEq/l, ECG có vài ng</w:t>
      </w:r>
      <w:r>
        <w:rPr>
          <w:rFonts w:ascii="Times New Roman" w:eastAsia="Times New Roman" w:hAnsi="Times New Roman"/>
          <w:sz w:val="26"/>
          <w:szCs w:val="26"/>
        </w:rPr>
        <w:t>oại tâm thu. Tình trạng nào dễ gây ngộ độc digoxin nhất trên BN này:</w:t>
      </w:r>
    </w:p>
    <w:p w14:paraId="3F6399F7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a) hạ K máu</w:t>
      </w:r>
    </w:p>
    <w:sdt>
      <w:sdtPr>
        <w:tag w:val="goog_rdk_18"/>
        <w:id w:val="156813096"/>
      </w:sdtPr>
      <w:sdtEndPr/>
      <w:sdtContent>
        <w:p w14:paraId="3F6399F8" w14:textId="77777777" w:rsidR="00730358" w:rsidRDefault="009F4943">
          <w:pPr>
            <w:spacing w:before="240" w:after="240"/>
            <w:ind w:left="420"/>
            <w:rPr>
              <w:rFonts w:ascii="Times New Roman" w:eastAsia="Times New Roman" w:hAnsi="Times New Roman"/>
              <w:color w:val="FF0000"/>
              <w:sz w:val="26"/>
              <w:szCs w:val="26"/>
            </w:rPr>
          </w:pPr>
          <w:r>
            <w:rPr>
              <w:rFonts w:ascii="Times New Roman" w:eastAsia="Times New Roman" w:hAnsi="Times New Roman"/>
              <w:color w:val="FF0000"/>
              <w:sz w:val="26"/>
              <w:szCs w:val="26"/>
            </w:rPr>
            <w:t>b) chích canxi tiêm mạch</w:t>
          </w:r>
        </w:p>
      </w:sdtContent>
    </w:sdt>
    <w:p w14:paraId="3F6399F9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c) dùng furosemid</w:t>
      </w:r>
    </w:p>
    <w:p w14:paraId="3F6399FA" w14:textId="77777777" w:rsidR="00730358" w:rsidRDefault="009F4943">
      <w:pPr>
        <w:spacing w:before="240" w:after="24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16. bé 7 tháng tuổi bị suy tim do còn ống động mạch, điều trị:</w:t>
      </w:r>
    </w:p>
    <w:sdt>
      <w:sdtPr>
        <w:tag w:val="goog_rdk_19"/>
        <w:id w:val="-1051080057"/>
      </w:sdtPr>
      <w:sdtEndPr/>
      <w:sdtContent>
        <w:p w14:paraId="3F6399FB" w14:textId="77777777" w:rsidR="00730358" w:rsidRDefault="009F4943">
          <w:pPr>
            <w:spacing w:before="240" w:after="240"/>
            <w:ind w:left="420"/>
            <w:rPr>
              <w:rFonts w:ascii="Times New Roman" w:eastAsia="Times New Roman" w:hAnsi="Times New Roman"/>
              <w:color w:val="FF0000"/>
              <w:sz w:val="26"/>
              <w:szCs w:val="26"/>
            </w:rPr>
          </w:pPr>
          <w:r>
            <w:rPr>
              <w:rFonts w:ascii="Times New Roman" w:eastAsia="Times New Roman" w:hAnsi="Times New Roman"/>
              <w:color w:val="FF0000"/>
              <w:sz w:val="26"/>
              <w:szCs w:val="26"/>
            </w:rPr>
            <w:t>a) furosemide + digoxin + captopril</w:t>
          </w:r>
        </w:p>
      </w:sdtContent>
    </w:sdt>
    <w:p w14:paraId="3F6399FC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 xml:space="preserve">b) O2 liều cao + furosemid + </w:t>
      </w:r>
      <w:r>
        <w:rPr>
          <w:rFonts w:ascii="Times New Roman" w:eastAsia="Times New Roman" w:hAnsi="Times New Roman"/>
          <w:sz w:val="26"/>
          <w:szCs w:val="26"/>
        </w:rPr>
        <w:t>digoxin</w:t>
      </w:r>
    </w:p>
    <w:p w14:paraId="3F6399FD" w14:textId="77777777" w:rsidR="00730358" w:rsidRDefault="009F4943">
      <w:pPr>
        <w:spacing w:before="240" w:after="240"/>
        <w:ind w:left="420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c) Thở NCPAP với FiO2 thấp + furosemid</w:t>
      </w:r>
    </w:p>
    <w:p w14:paraId="3F6399FE" w14:textId="77777777" w:rsidR="00730358" w:rsidRDefault="009F4943">
      <w:pPr>
        <w:spacing w:before="240" w:after="240"/>
        <w:ind w:left="420"/>
        <w:rPr>
          <w:rFonts w:ascii="Cambria" w:eastAsia="Cambria" w:hAnsi="Cambria" w:cs="Cambria"/>
          <w:sz w:val="24"/>
          <w:szCs w:val="24"/>
        </w:rPr>
      </w:pPr>
      <w:r>
        <w:rPr>
          <w:rFonts w:ascii="Times New Roman" w:eastAsia="Times New Roman" w:hAnsi="Times New Roman"/>
          <w:sz w:val="26"/>
          <w:szCs w:val="26"/>
        </w:rPr>
        <w:t xml:space="preserve">d) thở máy với PEEP 3-4cm H20 + furosemid </w:t>
      </w:r>
      <w:r>
        <w:rPr>
          <w:rFonts w:ascii="Cambria" w:eastAsia="Cambria" w:hAnsi="Cambria" w:cs="Cambria"/>
          <w:sz w:val="26"/>
          <w:szCs w:val="26"/>
        </w:rPr>
        <w:t>±</w:t>
      </w:r>
      <w:r>
        <w:rPr>
          <w:rFonts w:ascii="Times New Roman" w:eastAsia="Times New Roman" w:hAnsi="Times New Roman"/>
          <w:sz w:val="26"/>
          <w:szCs w:val="26"/>
        </w:rPr>
        <w:t xml:space="preserve"> digoxin</w:t>
      </w:r>
    </w:p>
    <w:p w14:paraId="3F6399FF" w14:textId="77777777" w:rsidR="00730358" w:rsidRDefault="009F4943">
      <w:pPr>
        <w:pStyle w:val="Heading2"/>
      </w:pPr>
      <w:bookmarkStart w:id="7" w:name="_heading=h.feblghcr0llo" w:colFirst="0" w:colLast="0"/>
      <w:bookmarkEnd w:id="7"/>
      <w:r>
        <w:t>TN lần 1</w:t>
      </w:r>
    </w:p>
    <w:p w14:paraId="3F639A00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Bé gái 5 tháng, nh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p vi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vì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và b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 xml:space="preserve"> bú. 1 tu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nay bé qu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y khóc, bú kém,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m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t, ho ít, không s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 mũi, không s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t. Khám: cân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 4500 gram, dài 60 cm.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160 l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n/ phút,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rõ t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 xml:space="preserve"> chi, nhi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t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36.8oC,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66 l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n/ phút,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u, rút lõm ng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c, SpO2</w:t>
      </w:r>
      <w:r>
        <w:rPr>
          <w:rFonts w:ascii="Cambria" w:eastAsia="Cambria" w:hAnsi="Cambria" w:cs="Cambria"/>
          <w:sz w:val="24"/>
          <w:szCs w:val="24"/>
        </w:rPr>
        <w:t xml:space="preserve"> 98%. Da xanh, niêm h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ng, CRT 2 giây. Vã m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 xml:space="preserve"> hôi ít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trán. L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 ng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cân đ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i. M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 xml:space="preserve">m tim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kho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ng gian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 V ngoài đư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trung đòn 1cm, tim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rõ 160 l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n/ phút, âm th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 tâm thu 3/6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kho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ng gian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 IV c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 b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trái xương 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c, lan xung quanh.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 ran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 2 đ</w:t>
      </w:r>
      <w:r>
        <w:rPr>
          <w:rFonts w:ascii="Cambria" w:eastAsia="Cambria" w:hAnsi="Cambria" w:cs="Cambria"/>
          <w:sz w:val="24"/>
          <w:szCs w:val="24"/>
        </w:rPr>
        <w:t>áy. Gan 3cm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b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 ph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 xml:space="preserve">i. Các cơ </w:t>
      </w:r>
      <w:r>
        <w:rPr>
          <w:rFonts w:ascii="Cambria" w:eastAsia="Cambria" w:hAnsi="Cambria" w:cs="Cambria"/>
          <w:sz w:val="24"/>
          <w:szCs w:val="24"/>
        </w:rPr>
        <w:lastRenderedPageBreak/>
        <w:t>quan khác bình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ng.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căn thông liên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t, không đang 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 gì. Bé sanh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ng, cân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 lúc sanh 3000 gram,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 nuôi b</w:t>
      </w:r>
      <w:r>
        <w:rPr>
          <w:rFonts w:ascii="Cambria" w:eastAsia="Cambria" w:hAnsi="Cambria" w:cs="Cambria"/>
          <w:sz w:val="24"/>
          <w:szCs w:val="24"/>
        </w:rPr>
        <w:t>ằ</w:t>
      </w:r>
      <w:r>
        <w:rPr>
          <w:rFonts w:ascii="Cambria" w:eastAsia="Cambria" w:hAnsi="Cambria" w:cs="Cambria"/>
          <w:sz w:val="24"/>
          <w:szCs w:val="24"/>
        </w:rPr>
        <w:t>ng s</w:t>
      </w:r>
      <w:r>
        <w:rPr>
          <w:rFonts w:ascii="Cambria" w:eastAsia="Cambria" w:hAnsi="Cambria" w:cs="Cambria"/>
          <w:sz w:val="24"/>
          <w:szCs w:val="24"/>
        </w:rPr>
        <w:t>ữ</w:t>
      </w:r>
      <w:r>
        <w:rPr>
          <w:rFonts w:ascii="Cambria" w:eastAsia="Cambria" w:hAnsi="Cambria" w:cs="Cambria"/>
          <w:sz w:val="24"/>
          <w:szCs w:val="24"/>
        </w:rPr>
        <w:t>a m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, ch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ng ng</w:t>
      </w:r>
      <w:r>
        <w:rPr>
          <w:rFonts w:ascii="Cambria" w:eastAsia="Cambria" w:hAnsi="Cambria" w:cs="Cambria"/>
          <w:sz w:val="24"/>
          <w:szCs w:val="24"/>
        </w:rPr>
        <w:t>ừ</w:t>
      </w:r>
      <w:r>
        <w:rPr>
          <w:rFonts w:ascii="Cambria" w:eastAsia="Cambria" w:hAnsi="Cambria" w:cs="Cambria"/>
          <w:sz w:val="24"/>
          <w:szCs w:val="24"/>
        </w:rPr>
        <w:t>a đ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 theo l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ch,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ch</w:t>
      </w:r>
      <w:r>
        <w:rPr>
          <w:rFonts w:ascii="Cambria" w:eastAsia="Cambria" w:hAnsi="Cambria" w:cs="Cambria"/>
          <w:color w:val="FF0000"/>
          <w:sz w:val="24"/>
          <w:szCs w:val="24"/>
        </w:rPr>
        <w:t>ậ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m tăng cân, </w:t>
      </w:r>
      <w:r>
        <w:rPr>
          <w:rFonts w:ascii="Cambria" w:eastAsia="Cambria" w:hAnsi="Cambria" w:cs="Cambria"/>
          <w:sz w:val="24"/>
          <w:szCs w:val="24"/>
        </w:rPr>
        <w:t>bi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t l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t lúc 4 tháng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i. Phân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s</w:t>
      </w:r>
      <w:r>
        <w:rPr>
          <w:rFonts w:ascii="Cambria" w:eastAsia="Cambria" w:hAnsi="Cambria" w:cs="Cambria"/>
          <w:sz w:val="24"/>
          <w:szCs w:val="24"/>
        </w:rPr>
        <w:t>uy tim theo Ross và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nào là phù h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p nh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t?</w:t>
      </w:r>
    </w:p>
    <w:p w14:paraId="3F639A01" w14:textId="77777777" w:rsidR="00730358" w:rsidRDefault="009F4943">
      <w:pPr>
        <w:spacing w:before="240" w:after="240"/>
        <w:ind w:left="14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</w:t>
      </w:r>
      <w:r>
        <w:rPr>
          <w:rFonts w:ascii="Cambria" w:eastAsia="Cambria" w:hAnsi="Cambria" w:cs="Cambria"/>
          <w:sz w:val="24"/>
          <w:szCs w:val="24"/>
        </w:rPr>
        <w:tab/>
        <w:t>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I; Furosemide.</w:t>
      </w:r>
    </w:p>
    <w:p w14:paraId="3F639A02" w14:textId="77777777" w:rsidR="00730358" w:rsidRDefault="009F4943">
      <w:pPr>
        <w:spacing w:before="240" w:after="240"/>
        <w:ind w:left="14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B. </w:t>
      </w:r>
      <w:r>
        <w:rPr>
          <w:rFonts w:ascii="Cambria" w:eastAsia="Cambria" w:hAnsi="Cambria" w:cs="Cambria"/>
          <w:sz w:val="24"/>
          <w:szCs w:val="24"/>
        </w:rPr>
        <w:tab/>
        <w:t>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II; Furosemid, Captopril.</w:t>
      </w:r>
    </w:p>
    <w:sdt>
      <w:sdtPr>
        <w:tag w:val="goog_rdk_20"/>
        <w:id w:val="-65570911"/>
      </w:sdtPr>
      <w:sdtEndPr/>
      <w:sdtContent>
        <w:p w14:paraId="3F639A03" w14:textId="77777777" w:rsidR="00730358" w:rsidRDefault="009F4943">
          <w:pPr>
            <w:spacing w:before="240" w:after="240"/>
            <w:ind w:left="14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C. 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ab/>
            <w:t>Đ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ộ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III; Digoxin, Furosemid, Captopril.</w:t>
          </w:r>
        </w:p>
      </w:sdtContent>
    </w:sdt>
    <w:p w14:paraId="3F639A04" w14:textId="77777777" w:rsidR="00730358" w:rsidRDefault="009F4943">
      <w:pPr>
        <w:spacing w:before="240" w:after="240"/>
        <w:ind w:left="14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</w:t>
      </w:r>
      <w:r>
        <w:rPr>
          <w:rFonts w:ascii="Cambria" w:eastAsia="Cambria" w:hAnsi="Cambria" w:cs="Cambria"/>
          <w:sz w:val="24"/>
          <w:szCs w:val="24"/>
        </w:rPr>
        <w:tab/>
        <w:t>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IV; Dobutamide, Furosemid, Captopril.</w:t>
      </w:r>
    </w:p>
    <w:p w14:paraId="3F639A05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06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Y13 HK2</w:t>
      </w:r>
    </w:p>
    <w:sdt>
      <w:sdtPr>
        <w:tag w:val="goog_rdk_21"/>
        <w:id w:val="-1485151243"/>
      </w:sdtPr>
      <w:sdtEndPr/>
      <w:sdtContent>
        <w:p w14:paraId="3F639A07" w14:textId="77777777" w:rsidR="00730358" w:rsidRDefault="009F4943">
          <w:pPr>
            <w:pStyle w:val="Heading2"/>
            <w:numPr>
              <w:ilvl w:val="1"/>
              <w:numId w:val="11"/>
            </w:num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Suy tim</w:t>
          </w:r>
        </w:p>
      </w:sdtContent>
    </w:sdt>
    <w:p w14:paraId="3F639A08" w14:textId="77777777" w:rsidR="00730358" w:rsidRDefault="009F4943">
      <w:pPr>
        <w:numPr>
          <w:ilvl w:val="0"/>
          <w:numId w:val="17"/>
        </w:numPr>
        <w:spacing w:after="0" w:line="240" w:lineRule="auto"/>
        <w:rPr>
          <w:rFonts w:ascii="Cambria" w:eastAsia="Cambria" w:hAnsi="Cambria" w:cs="Cambria"/>
          <w:b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Nguyên nhân gây suy tim 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tr</w:t>
      </w:r>
      <w:r>
        <w:rPr>
          <w:rFonts w:ascii="Cambria" w:eastAsia="Cambria" w:hAnsi="Cambria" w:cs="Cambria"/>
          <w:color w:val="000000"/>
          <w:sz w:val="24"/>
          <w:szCs w:val="24"/>
        </w:rPr>
        <w:t>ẻ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sơ sinh: 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(slide th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ầ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y Nguyên ghi c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ả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hai đáp án đ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ề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u đúng, slide cô Phúc ch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ỉ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có h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đư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ờ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ng huy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ế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>t)</w:t>
      </w:r>
    </w:p>
    <w:p w14:paraId="3F639A09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A. H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thân nhi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t</w:t>
      </w:r>
    </w:p>
    <w:p w14:paraId="3F639A0A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H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Na+ máu</w:t>
      </w:r>
    </w:p>
    <w:sdt>
      <w:sdtPr>
        <w:tag w:val="goog_rdk_22"/>
        <w:id w:val="394630990"/>
      </w:sdtPr>
      <w:sdtEndPr/>
      <w:sdtContent>
        <w:p w14:paraId="3F639A0B" w14:textId="77777777" w:rsidR="00730358" w:rsidRDefault="009F4943">
          <w:pPr>
            <w:spacing w:after="0" w:line="240" w:lineRule="auto"/>
            <w:ind w:left="720" w:firstLine="720"/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C. H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 xml:space="preserve"> đư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ờ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ng huy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ế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t</w:t>
          </w:r>
        </w:p>
      </w:sdtContent>
    </w:sdt>
    <w:p w14:paraId="3F639A0C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b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 H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magie máu</w:t>
      </w:r>
    </w:p>
    <w:sdt>
      <w:sdtPr>
        <w:tag w:val="goog_rdk_23"/>
        <w:id w:val="-663086098"/>
      </w:sdtPr>
      <w:sdtEndPr/>
      <w:sdtContent>
        <w:p w14:paraId="3F639A0D" w14:textId="77777777" w:rsidR="00730358" w:rsidRDefault="009F4943">
          <w:pPr>
            <w:pStyle w:val="Heading2"/>
            <w:numPr>
              <w:ilvl w:val="1"/>
              <w:numId w:val="11"/>
            </w:num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Tim b</w:t>
          </w:r>
          <w:r>
            <w:rPr>
              <w:rFonts w:ascii="Cambria" w:eastAsia="Cambria" w:hAnsi="Cambria" w:cs="Cambria"/>
              <w:sz w:val="24"/>
              <w:szCs w:val="24"/>
            </w:rPr>
            <w:t>ẩ</w:t>
          </w:r>
          <w:r>
            <w:rPr>
              <w:rFonts w:ascii="Cambria" w:eastAsia="Cambria" w:hAnsi="Cambria" w:cs="Cambria"/>
              <w:sz w:val="24"/>
              <w:szCs w:val="24"/>
            </w:rPr>
            <w:t>m sinh</w:t>
          </w:r>
        </w:p>
      </w:sdtContent>
    </w:sdt>
    <w:p w14:paraId="3F639A0E" w14:textId="7874A8C0" w:rsidR="00730358" w:rsidRDefault="009F4943">
      <w:pPr>
        <w:numPr>
          <w:ilvl w:val="0"/>
          <w:numId w:val="17"/>
        </w:numPr>
        <w:spacing w:after="0" w:line="240" w:lineRule="auto"/>
        <w:rPr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Dùng captopril không làm gi</w:t>
      </w:r>
      <w:r>
        <w:rPr>
          <w:rFonts w:ascii="Cambria" w:eastAsia="Cambria" w:hAnsi="Cambria" w:cs="Cambria"/>
          <w:color w:val="000000"/>
          <w:sz w:val="24"/>
          <w:szCs w:val="24"/>
        </w:rPr>
        <w:t>ả</w:t>
      </w:r>
      <w:r>
        <w:rPr>
          <w:rFonts w:ascii="Cambria" w:eastAsia="Cambria" w:hAnsi="Cambria" w:cs="Cambria"/>
          <w:color w:val="000000"/>
          <w:sz w:val="24"/>
          <w:szCs w:val="24"/>
        </w:rPr>
        <w:t>m lu</w:t>
      </w:r>
      <w:r>
        <w:rPr>
          <w:rFonts w:ascii="Cambria" w:eastAsia="Cambria" w:hAnsi="Cambria" w:cs="Cambria"/>
          <w:color w:val="000000"/>
          <w:sz w:val="24"/>
          <w:szCs w:val="24"/>
        </w:rPr>
        <w:t>ồ</w:t>
      </w:r>
      <w:r>
        <w:rPr>
          <w:rFonts w:ascii="Cambria" w:eastAsia="Cambria" w:hAnsi="Cambria" w:cs="Cambria"/>
          <w:color w:val="000000"/>
          <w:sz w:val="24"/>
          <w:szCs w:val="24"/>
        </w:rPr>
        <w:t>ng thông T – P trong</w:t>
      </w:r>
      <w:r w:rsidR="004602C4"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ậ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t tim nào: </w:t>
      </w:r>
    </w:p>
    <w:p w14:paraId="3F639A0F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A. Kênh nhĩ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t </w:t>
      </w:r>
    </w:p>
    <w:p w14:paraId="3F639A10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Thông liên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t</w:t>
      </w:r>
    </w:p>
    <w:sdt>
      <w:sdtPr>
        <w:tag w:val="goog_rdk_24"/>
        <w:id w:val="-1273635562"/>
      </w:sdtPr>
      <w:sdtEndPr/>
      <w:sdtContent>
        <w:p w14:paraId="3F639A11" w14:textId="77777777" w:rsidR="00730358" w:rsidRDefault="009F4943">
          <w:pPr>
            <w:spacing w:after="0" w:line="240" w:lineRule="auto"/>
            <w:ind w:left="720"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C. Thông liên nhĩ</w:t>
          </w:r>
        </w:p>
      </w:sdtContent>
    </w:sdt>
    <w:p w14:paraId="3F639A12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D. Còn </w:t>
      </w:r>
      <w:r>
        <w:rPr>
          <w:rFonts w:ascii="Cambria" w:eastAsia="Cambria" w:hAnsi="Cambria" w:cs="Cambria"/>
          <w:color w:val="000000"/>
          <w:sz w:val="24"/>
          <w:szCs w:val="24"/>
        </w:rPr>
        <w:t>ố</w:t>
      </w:r>
      <w:r>
        <w:rPr>
          <w:rFonts w:ascii="Cambria" w:eastAsia="Cambria" w:hAnsi="Cambria" w:cs="Cambria"/>
          <w:color w:val="000000"/>
          <w:sz w:val="24"/>
          <w:szCs w:val="24"/>
        </w:rPr>
        <w:t>ng đ</w:t>
      </w:r>
      <w:r>
        <w:rPr>
          <w:rFonts w:ascii="Cambria" w:eastAsia="Cambria" w:hAnsi="Cambria" w:cs="Cambria"/>
          <w:color w:val="000000"/>
          <w:sz w:val="24"/>
          <w:szCs w:val="24"/>
        </w:rPr>
        <w:t>ộ</w:t>
      </w:r>
      <w:r>
        <w:rPr>
          <w:rFonts w:ascii="Cambria" w:eastAsia="Cambria" w:hAnsi="Cambria" w:cs="Cambria"/>
          <w:color w:val="000000"/>
          <w:sz w:val="24"/>
          <w:szCs w:val="24"/>
        </w:rPr>
        <w:t>ng m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ch</w:t>
      </w:r>
    </w:p>
    <w:p w14:paraId="3F639A13" w14:textId="77777777" w:rsidR="00730358" w:rsidRDefault="009F4943">
      <w:pPr>
        <w:numPr>
          <w:ilvl w:val="0"/>
          <w:numId w:val="17"/>
        </w:numPr>
        <w:spacing w:after="0" w:line="240" w:lineRule="auto"/>
        <w:rPr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Thu</w:t>
      </w:r>
      <w:r>
        <w:rPr>
          <w:rFonts w:ascii="Cambria" w:eastAsia="Cambria" w:hAnsi="Cambria" w:cs="Cambria"/>
          <w:color w:val="000000"/>
          <w:sz w:val="24"/>
          <w:szCs w:val="24"/>
        </w:rPr>
        <w:t>ố</w:t>
      </w:r>
      <w:r>
        <w:rPr>
          <w:rFonts w:ascii="Cambria" w:eastAsia="Cambria" w:hAnsi="Cambria" w:cs="Cambria"/>
          <w:color w:val="000000"/>
          <w:sz w:val="24"/>
          <w:szCs w:val="24"/>
        </w:rPr>
        <w:t>c an th</w:t>
      </w:r>
      <w:r>
        <w:rPr>
          <w:rFonts w:ascii="Cambria" w:eastAsia="Cambria" w:hAnsi="Cambria" w:cs="Cambria"/>
          <w:color w:val="000000"/>
          <w:sz w:val="24"/>
          <w:szCs w:val="24"/>
        </w:rPr>
        <w:t>ầ</w:t>
      </w:r>
      <w:r>
        <w:rPr>
          <w:rFonts w:ascii="Cambria" w:eastAsia="Cambria" w:hAnsi="Cambria" w:cs="Cambria"/>
          <w:color w:val="000000"/>
          <w:sz w:val="24"/>
          <w:szCs w:val="24"/>
        </w:rPr>
        <w:t>n nào có tác d</w:t>
      </w:r>
      <w:r>
        <w:rPr>
          <w:rFonts w:ascii="Cambria" w:eastAsia="Cambria" w:hAnsi="Cambria" w:cs="Cambria"/>
          <w:color w:val="000000"/>
          <w:sz w:val="24"/>
          <w:szCs w:val="24"/>
        </w:rPr>
        <w:t>ụ</w:t>
      </w:r>
      <w:r>
        <w:rPr>
          <w:rFonts w:ascii="Cambria" w:eastAsia="Cambria" w:hAnsi="Cambria" w:cs="Cambria"/>
          <w:color w:val="000000"/>
          <w:sz w:val="24"/>
          <w:szCs w:val="24"/>
        </w:rPr>
        <w:t>ng làm gi</w:t>
      </w:r>
      <w:r>
        <w:rPr>
          <w:rFonts w:ascii="Cambria" w:eastAsia="Cambria" w:hAnsi="Cambria" w:cs="Cambria"/>
          <w:color w:val="000000"/>
          <w:sz w:val="24"/>
          <w:szCs w:val="24"/>
        </w:rPr>
        <w:t>ả</w:t>
      </w:r>
      <w:r>
        <w:rPr>
          <w:rFonts w:ascii="Cambria" w:eastAsia="Cambria" w:hAnsi="Cambria" w:cs="Cambria"/>
          <w:color w:val="000000"/>
          <w:sz w:val="24"/>
          <w:szCs w:val="24"/>
        </w:rPr>
        <w:t>m lu</w:t>
      </w:r>
      <w:r>
        <w:rPr>
          <w:rFonts w:ascii="Cambria" w:eastAsia="Cambria" w:hAnsi="Cambria" w:cs="Cambria"/>
          <w:color w:val="000000"/>
          <w:sz w:val="24"/>
          <w:szCs w:val="24"/>
        </w:rPr>
        <w:t>ồ</w:t>
      </w:r>
      <w:r>
        <w:rPr>
          <w:rFonts w:ascii="Cambria" w:eastAsia="Cambria" w:hAnsi="Cambria" w:cs="Cambria"/>
          <w:color w:val="000000"/>
          <w:sz w:val="24"/>
          <w:szCs w:val="24"/>
        </w:rPr>
        <w:t>ng thông P T trong cơn tím TOF</w:t>
      </w:r>
    </w:p>
    <w:p w14:paraId="3F639A14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 xml:space="preserve">A. Ketamin </w:t>
      </w:r>
      <w:r>
        <w:rPr>
          <w:rFonts w:ascii="Cambria" w:eastAsia="Cambria" w:hAnsi="Cambria" w:cs="Cambria"/>
          <w:color w:val="000000"/>
          <w:sz w:val="24"/>
          <w:szCs w:val="24"/>
        </w:rPr>
        <w:t>(do làm tăng SVR)</w:t>
      </w:r>
    </w:p>
    <w:p w14:paraId="3F639A15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Midazolam</w:t>
      </w:r>
    </w:p>
    <w:p w14:paraId="3F639A16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C. Morphin</w:t>
      </w:r>
    </w:p>
    <w:p w14:paraId="3F639A17" w14:textId="77777777" w:rsidR="00730358" w:rsidRDefault="009F4943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 Diazepam</w:t>
      </w:r>
    </w:p>
    <w:p w14:paraId="3F639A18" w14:textId="77777777" w:rsidR="00730358" w:rsidRDefault="00730358">
      <w:pPr>
        <w:spacing w:after="0" w:line="240" w:lineRule="auto"/>
        <w:ind w:left="720" w:firstLine="720"/>
        <w:rPr>
          <w:rFonts w:ascii="Cambria" w:eastAsia="Cambria" w:hAnsi="Cambria" w:cs="Cambria"/>
          <w:color w:val="000000"/>
          <w:sz w:val="24"/>
          <w:szCs w:val="24"/>
        </w:rPr>
      </w:pPr>
    </w:p>
    <w:p w14:paraId="3F639A19" w14:textId="77777777" w:rsidR="00730358" w:rsidRDefault="009F4943">
      <w:pPr>
        <w:numPr>
          <w:ilvl w:val="0"/>
          <w:numId w:val="17"/>
        </w:numPr>
        <w:spacing w:after="0" w:line="240" w:lineRule="auto"/>
        <w:rPr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ậ</w:t>
      </w:r>
      <w:r>
        <w:rPr>
          <w:rFonts w:ascii="Cambria" w:eastAsia="Cambria" w:hAnsi="Cambria" w:cs="Cambria"/>
          <w:color w:val="000000"/>
          <w:sz w:val="24"/>
          <w:szCs w:val="24"/>
        </w:rPr>
        <w:t>t tim nào gây suy ch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c năng tâm trương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t?</w:t>
      </w:r>
    </w:p>
    <w:p w14:paraId="3F639A1A" w14:textId="77777777" w:rsidR="00730358" w:rsidRDefault="009F4943">
      <w:pPr>
        <w:spacing w:after="0" w:line="240" w:lineRule="auto"/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PDA, VSD, 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ASD</w:t>
      </w:r>
      <w:r>
        <w:rPr>
          <w:rFonts w:ascii="Cambria" w:eastAsia="Cambria" w:hAnsi="Cambria" w:cs="Cambria"/>
          <w:b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,TOF</w:t>
      </w:r>
    </w:p>
    <w:sdt>
      <w:sdtPr>
        <w:tag w:val="goog_rdk_25"/>
        <w:id w:val="-290141039"/>
      </w:sdtPr>
      <w:sdtEndPr/>
      <w:sdtContent>
        <w:p w14:paraId="3F639A1B" w14:textId="77777777" w:rsidR="00730358" w:rsidRDefault="009F4943">
          <w:pPr>
            <w:pStyle w:val="Heading1"/>
            <w:numPr>
              <w:ilvl w:val="0"/>
              <w:numId w:val="11"/>
            </w:num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Y13 HK1</w:t>
          </w:r>
        </w:p>
      </w:sdtContent>
    </w:sdt>
    <w:p w14:paraId="3F639A1C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Y12 HK2</w:t>
      </w:r>
    </w:p>
    <w:sdt>
      <w:sdtPr>
        <w:tag w:val="goog_rdk_26"/>
        <w:id w:val="1369560747"/>
      </w:sdtPr>
      <w:sdtEndPr/>
      <w:sdtContent>
        <w:p w14:paraId="3F639A1D" w14:textId="77777777" w:rsidR="00730358" w:rsidRDefault="009F4943">
          <w:pPr>
            <w:pStyle w:val="Heading2"/>
            <w:numPr>
              <w:ilvl w:val="1"/>
              <w:numId w:val="11"/>
            </w:num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Tim B</w:t>
          </w:r>
          <w:r>
            <w:rPr>
              <w:rFonts w:ascii="Cambria" w:eastAsia="Cambria" w:hAnsi="Cambria" w:cs="Cambria"/>
              <w:sz w:val="24"/>
              <w:szCs w:val="24"/>
            </w:rPr>
            <w:t>ẩ</w:t>
          </w:r>
          <w:r>
            <w:rPr>
              <w:rFonts w:ascii="Cambria" w:eastAsia="Cambria" w:hAnsi="Cambria" w:cs="Cambria"/>
              <w:sz w:val="24"/>
              <w:szCs w:val="24"/>
            </w:rPr>
            <w:t>m Sinh</w:t>
          </w:r>
        </w:p>
      </w:sdtContent>
    </w:sdt>
    <w:p w14:paraId="3F639A1E" w14:textId="77777777" w:rsidR="00730358" w:rsidRDefault="00730358">
      <w:pPr>
        <w:rPr>
          <w:rFonts w:ascii="Cambria" w:eastAsia="Cambria" w:hAnsi="Cambria" w:cs="Cambria"/>
          <w:sz w:val="24"/>
          <w:szCs w:val="24"/>
        </w:rPr>
        <w:sectPr w:rsidR="00730358" w:rsidSect="00C108DA">
          <w:pgSz w:w="11906" w:h="16838"/>
          <w:pgMar w:top="1440" w:right="849" w:bottom="1440" w:left="1440" w:header="0" w:footer="0" w:gutter="0"/>
          <w:pgNumType w:start="1"/>
          <w:cols w:space="720" w:equalWidth="0">
            <w:col w:w="9617"/>
          </w:cols>
        </w:sectPr>
      </w:pPr>
    </w:p>
    <w:p w14:paraId="3F639A1F" w14:textId="77777777" w:rsidR="00730358" w:rsidRDefault="009F4943">
      <w:pPr>
        <w:numPr>
          <w:ilvl w:val="0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sinh non, t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t tim nào gây suy tim s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m + l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 thu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oxy kéo dài:</w:t>
      </w:r>
    </w:p>
    <w:p w14:paraId="3F639A20" w14:textId="77777777" w:rsidR="00730358" w:rsidRDefault="009F4943">
      <w:pPr>
        <w:numPr>
          <w:ilvl w:val="1"/>
          <w:numId w:val="6"/>
        </w:num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color w:val="FF0000"/>
          <w:sz w:val="24"/>
          <w:szCs w:val="24"/>
        </w:rPr>
        <w:t>PDA</w:t>
      </w:r>
    </w:p>
    <w:p w14:paraId="3F639A21" w14:textId="77777777" w:rsidR="00730358" w:rsidRDefault="009F4943">
      <w:pPr>
        <w:numPr>
          <w:ilvl w:val="1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TOF</w:t>
      </w:r>
    </w:p>
    <w:p w14:paraId="3F639A22" w14:textId="77777777" w:rsidR="00730358" w:rsidRDefault="009F4943">
      <w:pPr>
        <w:numPr>
          <w:ilvl w:val="1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ASD</w:t>
      </w:r>
    </w:p>
    <w:p w14:paraId="3F639A23" w14:textId="77777777" w:rsidR="00730358" w:rsidRDefault="009F4943">
      <w:pPr>
        <w:numPr>
          <w:ilvl w:val="1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VSD</w:t>
      </w:r>
    </w:p>
    <w:sdt>
      <w:sdtPr>
        <w:tag w:val="goog_rdk_27"/>
        <w:id w:val="-859734447"/>
      </w:sdtPr>
      <w:sdtEndPr/>
      <w:sdtContent>
        <w:p w14:paraId="3F639A24" w14:textId="77777777" w:rsidR="00730358" w:rsidRDefault="009F4943">
          <w:pPr>
            <w:pStyle w:val="Heading2"/>
            <w:numPr>
              <w:ilvl w:val="1"/>
              <w:numId w:val="11"/>
            </w:num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Suy Tim</w:t>
          </w:r>
        </w:p>
      </w:sdtContent>
    </w:sdt>
    <w:p w14:paraId="3F639A25" w14:textId="77777777" w:rsidR="00730358" w:rsidRDefault="009F4943">
      <w:pPr>
        <w:numPr>
          <w:ilvl w:val="0"/>
          <w:numId w:val="6"/>
        </w:num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Tình hu</w:t>
      </w:r>
      <w:r>
        <w:rPr>
          <w:rFonts w:ascii="Cambria" w:eastAsia="Cambria" w:hAnsi="Cambria" w:cs="Cambria"/>
          <w:b/>
          <w:sz w:val="24"/>
          <w:szCs w:val="24"/>
        </w:rPr>
        <w:t>ố</w:t>
      </w:r>
      <w:r>
        <w:rPr>
          <w:rFonts w:ascii="Cambria" w:eastAsia="Cambria" w:hAnsi="Cambria" w:cs="Cambria"/>
          <w:b/>
          <w:sz w:val="24"/>
          <w:szCs w:val="24"/>
        </w:rPr>
        <w:t>ng suy tim, đi</w:t>
      </w:r>
      <w:r>
        <w:rPr>
          <w:rFonts w:ascii="Cambria" w:eastAsia="Cambria" w:hAnsi="Cambria" w:cs="Cambria"/>
          <w:b/>
          <w:sz w:val="24"/>
          <w:szCs w:val="24"/>
        </w:rPr>
        <w:t>ề</w:t>
      </w:r>
      <w:r>
        <w:rPr>
          <w:rFonts w:ascii="Cambria" w:eastAsia="Cambria" w:hAnsi="Cambria" w:cs="Cambria"/>
          <w:b/>
          <w:sz w:val="24"/>
          <w:szCs w:val="24"/>
        </w:rPr>
        <w:t>u tr</w:t>
      </w:r>
      <w:r>
        <w:rPr>
          <w:rFonts w:ascii="Cambria" w:eastAsia="Cambria" w:hAnsi="Cambria" w:cs="Cambria"/>
          <w:b/>
          <w:sz w:val="24"/>
          <w:szCs w:val="24"/>
        </w:rPr>
        <w:t>ị</w:t>
      </w:r>
      <w:r>
        <w:rPr>
          <w:rFonts w:ascii="Cambria" w:eastAsia="Cambria" w:hAnsi="Cambria" w:cs="Cambria"/>
          <w:b/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sz w:val="24"/>
          <w:szCs w:val="24"/>
        </w:rPr>
        <w:t>ổ</w:t>
      </w:r>
      <w:r>
        <w:rPr>
          <w:rFonts w:ascii="Cambria" w:eastAsia="Cambria" w:hAnsi="Cambria" w:cs="Cambria"/>
          <w:b/>
          <w:sz w:val="24"/>
          <w:szCs w:val="24"/>
        </w:rPr>
        <w:t>n v</w:t>
      </w:r>
      <w:r>
        <w:rPr>
          <w:rFonts w:ascii="Cambria" w:eastAsia="Cambria" w:hAnsi="Cambria" w:cs="Cambria"/>
          <w:b/>
          <w:sz w:val="24"/>
          <w:szCs w:val="24"/>
        </w:rPr>
        <w:t>ớ</w:t>
      </w:r>
      <w:r>
        <w:rPr>
          <w:rFonts w:ascii="Cambria" w:eastAsia="Cambria" w:hAnsi="Cambria" w:cs="Cambria"/>
          <w:b/>
          <w:sz w:val="24"/>
          <w:szCs w:val="24"/>
        </w:rPr>
        <w:t>i Digoxin + l</w:t>
      </w:r>
      <w:r>
        <w:rPr>
          <w:rFonts w:ascii="Cambria" w:eastAsia="Cambria" w:hAnsi="Cambria" w:cs="Cambria"/>
          <w:b/>
          <w:sz w:val="24"/>
          <w:szCs w:val="24"/>
        </w:rPr>
        <w:t>ợ</w:t>
      </w:r>
      <w:r>
        <w:rPr>
          <w:rFonts w:ascii="Cambria" w:eastAsia="Cambria" w:hAnsi="Cambria" w:cs="Cambria"/>
          <w:b/>
          <w:sz w:val="24"/>
          <w:szCs w:val="24"/>
        </w:rPr>
        <w:t>i ti</w:t>
      </w:r>
      <w:r>
        <w:rPr>
          <w:rFonts w:ascii="Cambria" w:eastAsia="Cambria" w:hAnsi="Cambria" w:cs="Cambria"/>
          <w:b/>
          <w:sz w:val="24"/>
          <w:szCs w:val="24"/>
        </w:rPr>
        <w:t>ể</w:t>
      </w:r>
      <w:r>
        <w:rPr>
          <w:rFonts w:ascii="Cambria" w:eastAsia="Cambria" w:hAnsi="Cambria" w:cs="Cambria"/>
          <w:b/>
          <w:sz w:val="24"/>
          <w:szCs w:val="24"/>
        </w:rPr>
        <w:t>u + Captopril, có đi</w:t>
      </w:r>
      <w:r>
        <w:rPr>
          <w:rFonts w:ascii="Cambria" w:eastAsia="Cambria" w:hAnsi="Cambria" w:cs="Cambria"/>
          <w:b/>
          <w:sz w:val="24"/>
          <w:szCs w:val="24"/>
        </w:rPr>
        <w:t>ề</w:t>
      </w:r>
      <w:r>
        <w:rPr>
          <w:rFonts w:ascii="Cambria" w:eastAsia="Cambria" w:hAnsi="Cambria" w:cs="Cambria"/>
          <w:b/>
          <w:sz w:val="24"/>
          <w:szCs w:val="24"/>
        </w:rPr>
        <w:t>u tr</w:t>
      </w:r>
      <w:r>
        <w:rPr>
          <w:rFonts w:ascii="Cambria" w:eastAsia="Cambria" w:hAnsi="Cambria" w:cs="Cambria"/>
          <w:b/>
          <w:sz w:val="24"/>
          <w:szCs w:val="24"/>
        </w:rPr>
        <w:t>ị</w:t>
      </w:r>
      <w:r>
        <w:rPr>
          <w:rFonts w:ascii="Cambria" w:eastAsia="Cambria" w:hAnsi="Cambria" w:cs="Cambria"/>
          <w:b/>
          <w:sz w:val="24"/>
          <w:szCs w:val="24"/>
        </w:rPr>
        <w:t xml:space="preserve"> b</w:t>
      </w:r>
      <w:r>
        <w:rPr>
          <w:rFonts w:ascii="Cambria" w:eastAsia="Cambria" w:hAnsi="Cambria" w:cs="Cambria"/>
          <w:b/>
          <w:sz w:val="24"/>
          <w:szCs w:val="24"/>
        </w:rPr>
        <w:t>ổ</w:t>
      </w:r>
      <w:r>
        <w:rPr>
          <w:rFonts w:ascii="Cambria" w:eastAsia="Cambria" w:hAnsi="Cambria" w:cs="Cambria"/>
          <w:b/>
          <w:sz w:val="24"/>
          <w:szCs w:val="24"/>
        </w:rPr>
        <w:t xml:space="preserve"> sung calci. K+ 5.7, Ca 8 meq/l ( 4 mmol/l). ECG nh</w:t>
      </w:r>
      <w:r>
        <w:rPr>
          <w:rFonts w:ascii="Cambria" w:eastAsia="Cambria" w:hAnsi="Cambria" w:cs="Cambria"/>
          <w:b/>
          <w:sz w:val="24"/>
          <w:szCs w:val="24"/>
        </w:rPr>
        <w:t>ị</w:t>
      </w:r>
      <w:r>
        <w:rPr>
          <w:rFonts w:ascii="Cambria" w:eastAsia="Cambria" w:hAnsi="Cambria" w:cs="Cambria"/>
          <w:b/>
          <w:sz w:val="24"/>
          <w:szCs w:val="24"/>
        </w:rPr>
        <w:t>p nhanh th</w:t>
      </w:r>
      <w:r>
        <w:rPr>
          <w:rFonts w:ascii="Cambria" w:eastAsia="Cambria" w:hAnsi="Cambria" w:cs="Cambria"/>
          <w:b/>
          <w:sz w:val="24"/>
          <w:szCs w:val="24"/>
        </w:rPr>
        <w:t>ấ</w:t>
      </w:r>
      <w:r>
        <w:rPr>
          <w:rFonts w:ascii="Cambria" w:eastAsia="Cambria" w:hAnsi="Cambria" w:cs="Cambria"/>
          <w:b/>
          <w:sz w:val="24"/>
          <w:szCs w:val="24"/>
        </w:rPr>
        <w:t>t. NN gây r</w:t>
      </w:r>
      <w:r>
        <w:rPr>
          <w:rFonts w:ascii="Cambria" w:eastAsia="Cambria" w:hAnsi="Cambria" w:cs="Cambria"/>
          <w:b/>
          <w:sz w:val="24"/>
          <w:szCs w:val="24"/>
        </w:rPr>
        <w:t>ố</w:t>
      </w:r>
      <w:r>
        <w:rPr>
          <w:rFonts w:ascii="Cambria" w:eastAsia="Cambria" w:hAnsi="Cambria" w:cs="Cambria"/>
          <w:b/>
          <w:sz w:val="24"/>
          <w:szCs w:val="24"/>
        </w:rPr>
        <w:t>i lo</w:t>
      </w:r>
      <w:r>
        <w:rPr>
          <w:rFonts w:ascii="Cambria" w:eastAsia="Cambria" w:hAnsi="Cambria" w:cs="Cambria"/>
          <w:b/>
          <w:sz w:val="24"/>
          <w:szCs w:val="24"/>
        </w:rPr>
        <w:t>ạ</w:t>
      </w:r>
      <w:r>
        <w:rPr>
          <w:rFonts w:ascii="Cambria" w:eastAsia="Cambria" w:hAnsi="Cambria" w:cs="Cambria"/>
          <w:b/>
          <w:sz w:val="24"/>
          <w:szCs w:val="24"/>
        </w:rPr>
        <w:t>n nh</w:t>
      </w:r>
      <w:r>
        <w:rPr>
          <w:rFonts w:ascii="Cambria" w:eastAsia="Cambria" w:hAnsi="Cambria" w:cs="Cambria"/>
          <w:b/>
          <w:sz w:val="24"/>
          <w:szCs w:val="24"/>
        </w:rPr>
        <w:t>ị</w:t>
      </w:r>
      <w:r>
        <w:rPr>
          <w:rFonts w:ascii="Cambria" w:eastAsia="Cambria" w:hAnsi="Cambria" w:cs="Cambria"/>
          <w:b/>
          <w:sz w:val="24"/>
          <w:szCs w:val="24"/>
        </w:rPr>
        <w:t>p là?</w:t>
      </w:r>
    </w:p>
    <w:p w14:paraId="3F639A26" w14:textId="77777777" w:rsidR="00730358" w:rsidRDefault="009F4943">
      <w:pPr>
        <w:ind w:left="76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Ca toàn ph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9-10.5 mg/dl ( 2.25 - 2.62 mmol/L)</w:t>
      </w:r>
    </w:p>
    <w:p w14:paraId="3F639A27" w14:textId="77777777" w:rsidR="00730358" w:rsidRDefault="009F4943">
      <w:pPr>
        <w:ind w:left="763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Ca ion hóa: 4.5-5.6g/dl</w:t>
      </w:r>
    </w:p>
    <w:p w14:paraId="3F639A28" w14:textId="77777777" w:rsidR="00730358" w:rsidRDefault="009F4943">
      <w:pPr>
        <w:numPr>
          <w:ilvl w:val="0"/>
          <w:numId w:val="13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Tăng Kali</w:t>
      </w:r>
    </w:p>
    <w:sdt>
      <w:sdtPr>
        <w:tag w:val="goog_rdk_28"/>
        <w:id w:val="1004006233"/>
      </w:sdtPr>
      <w:sdtEndPr/>
      <w:sdtContent>
        <w:p w14:paraId="3F639A29" w14:textId="77777777" w:rsidR="00730358" w:rsidRDefault="009F4943">
          <w:pPr>
            <w:numPr>
              <w:ilvl w:val="0"/>
              <w:numId w:val="13"/>
            </w:numPr>
            <w:spacing w:after="0"/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T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ăng Canxi</w:t>
          </w:r>
        </w:p>
      </w:sdtContent>
    </w:sdt>
    <w:p w14:paraId="3F639A2A" w14:textId="77777777" w:rsidR="00730358" w:rsidRDefault="009F4943">
      <w:pPr>
        <w:numPr>
          <w:ilvl w:val="0"/>
          <w:numId w:val="13"/>
        </w:numPr>
        <w:spacing w:after="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Carvedilol</w:t>
      </w:r>
    </w:p>
    <w:p w14:paraId="3F639A2B" w14:textId="77777777" w:rsidR="00730358" w:rsidRDefault="009F4943">
      <w:pPr>
        <w:numPr>
          <w:ilvl w:val="0"/>
          <w:numId w:val="13"/>
        </w:num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Captopril</w:t>
      </w:r>
    </w:p>
    <w:p w14:paraId="3F639A2C" w14:textId="77777777" w:rsidR="00730358" w:rsidRDefault="00730358">
      <w:pPr>
        <w:tabs>
          <w:tab w:val="left" w:pos="630"/>
        </w:tabs>
        <w:ind w:right="-5791"/>
        <w:rPr>
          <w:rFonts w:ascii="Cambria" w:eastAsia="Cambria" w:hAnsi="Cambria" w:cs="Cambria"/>
          <w:color w:val="222222"/>
          <w:sz w:val="24"/>
          <w:szCs w:val="24"/>
          <w:highlight w:val="white"/>
        </w:rPr>
        <w:sectPr w:rsidR="00730358">
          <w:type w:val="continuous"/>
          <w:pgSz w:w="11906" w:h="16838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14:paraId="3F639A2D" w14:textId="77777777" w:rsidR="00730358" w:rsidRDefault="00730358">
      <w:pPr>
        <w:ind w:left="763"/>
        <w:rPr>
          <w:rFonts w:ascii="Cambria" w:eastAsia="Cambria" w:hAnsi="Cambria" w:cs="Cambria"/>
          <w:sz w:val="24"/>
          <w:szCs w:val="24"/>
        </w:rPr>
      </w:pPr>
    </w:p>
    <w:p w14:paraId="3F639A2E" w14:textId="77777777" w:rsidR="00730358" w:rsidRDefault="009F4943">
      <w:pPr>
        <w:numPr>
          <w:ilvl w:val="0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tim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Digoxin…, K+ 2.6, </w:t>
      </w:r>
      <w:r>
        <w:rPr>
          <w:rFonts w:ascii="Cambria" w:eastAsia="Cambria" w:hAnsi="Cambria" w:cs="Cambria"/>
          <w:b/>
          <w:sz w:val="24"/>
          <w:szCs w:val="24"/>
        </w:rPr>
        <w:t>ngo</w:t>
      </w:r>
      <w:r>
        <w:rPr>
          <w:rFonts w:ascii="Cambria" w:eastAsia="Cambria" w:hAnsi="Cambria" w:cs="Cambria"/>
          <w:b/>
          <w:sz w:val="24"/>
          <w:szCs w:val="24"/>
        </w:rPr>
        <w:t>ạ</w:t>
      </w:r>
      <w:r>
        <w:rPr>
          <w:rFonts w:ascii="Cambria" w:eastAsia="Cambria" w:hAnsi="Cambria" w:cs="Cambria"/>
          <w:b/>
          <w:sz w:val="24"/>
          <w:szCs w:val="24"/>
        </w:rPr>
        <w:t>i tâm thu th</w:t>
      </w:r>
      <w:r>
        <w:rPr>
          <w:rFonts w:ascii="Cambria" w:eastAsia="Cambria" w:hAnsi="Cambria" w:cs="Cambria"/>
          <w:b/>
          <w:sz w:val="24"/>
          <w:szCs w:val="24"/>
        </w:rPr>
        <w:t>ấ</w:t>
      </w:r>
      <w:r>
        <w:rPr>
          <w:rFonts w:ascii="Cambria" w:eastAsia="Cambria" w:hAnsi="Cambria" w:cs="Cambria"/>
          <w:b/>
          <w:sz w:val="24"/>
          <w:szCs w:val="24"/>
        </w:rPr>
        <w:t>t nh</w:t>
      </w:r>
      <w:r>
        <w:rPr>
          <w:rFonts w:ascii="Cambria" w:eastAsia="Cambria" w:hAnsi="Cambria" w:cs="Cambria"/>
          <w:b/>
          <w:sz w:val="24"/>
          <w:szCs w:val="24"/>
        </w:rPr>
        <w:t>ị</w:t>
      </w:r>
      <w:r>
        <w:rPr>
          <w:rFonts w:ascii="Cambria" w:eastAsia="Cambria" w:hAnsi="Cambria" w:cs="Cambria"/>
          <w:b/>
          <w:sz w:val="24"/>
          <w:szCs w:val="24"/>
        </w:rPr>
        <w:t>p đôi</w:t>
      </w:r>
      <w:r>
        <w:rPr>
          <w:rFonts w:ascii="Cambria" w:eastAsia="Cambria" w:hAnsi="Cambria" w:cs="Cambria"/>
          <w:sz w:val="24"/>
          <w:szCs w:val="24"/>
        </w:rPr>
        <w:t>. X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trí?</w:t>
      </w:r>
    </w:p>
    <w:p w14:paraId="3F639A2F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color w:val="FF0000"/>
          <w:sz w:val="24"/>
          <w:szCs w:val="24"/>
        </w:rPr>
        <w:t>Ngưng Digoxin, chuy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ể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n Propranolol</w:t>
      </w:r>
      <w:r>
        <w:rPr>
          <w:rFonts w:ascii="Cambria" w:eastAsia="Cambria" w:hAnsi="Cambria" w:cs="Cambria"/>
          <w:sz w:val="24"/>
          <w:szCs w:val="24"/>
        </w:rPr>
        <w:t xml:space="preserve"> (khi có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tâm thu ho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c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nhanh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t)</w:t>
      </w:r>
    </w:p>
    <w:p w14:paraId="3F639A39" w14:textId="77777777" w:rsidR="00730358" w:rsidRDefault="009F4943">
      <w:pPr>
        <w:numPr>
          <w:ilvl w:val="0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tim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Digoxin…, có block AV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III. X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trí?</w:t>
      </w:r>
    </w:p>
    <w:sdt>
      <w:sdtPr>
        <w:tag w:val="goog_rdk_31"/>
        <w:id w:val="1939023440"/>
      </w:sdtPr>
      <w:sdtEndPr/>
      <w:sdtContent>
        <w:p w14:paraId="3F639A3A" w14:textId="77777777" w:rsidR="00730358" w:rsidRDefault="009F4943">
          <w:pPr>
            <w:ind w:left="720"/>
            <w:rPr>
              <w:ins w:id="8" w:author="Y14 Studycorner" w:date="2020-09-09T08:54:00Z"/>
              <w:rFonts w:ascii="Cambria" w:eastAsia="Cambria" w:hAnsi="Cambria" w:cs="Cambria"/>
              <w:b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Ngưng Dig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oxin, chích Atropin (ho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ặ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c Phenytoin [Dilantin])</w:t>
          </w:r>
          <w:sdt>
            <w:sdtPr>
              <w:tag w:val="goog_rdk_30"/>
              <w:id w:val="2072379125"/>
            </w:sdtPr>
            <w:sdtEndPr/>
            <w:sdtContent/>
          </w:sdt>
        </w:p>
      </w:sdtContent>
    </w:sdt>
    <w:sdt>
      <w:sdtPr>
        <w:tag w:val="goog_rdk_34"/>
        <w:id w:val="-952550486"/>
      </w:sdtPr>
      <w:sdtEndPr/>
      <w:sdtContent>
        <w:p w14:paraId="3F639A3B" w14:textId="53F911C0" w:rsidR="00730358" w:rsidRPr="00730358" w:rsidRDefault="009F4943">
          <w:pPr>
            <w:ind w:left="720"/>
            <w:rPr>
              <w:rFonts w:ascii="Cambria" w:eastAsia="Cambria" w:hAnsi="Cambria" w:cs="Cambria"/>
              <w:b/>
              <w:color w:val="FF0000"/>
              <w:sz w:val="24"/>
              <w:szCs w:val="24"/>
              <w:rPrChange w:id="9" w:author="Y14 Studycorner" w:date="2020-09-09T08:54:00Z">
                <w:rPr>
                  <w:rFonts w:ascii="Cambria" w:eastAsia="Cambria" w:hAnsi="Cambria" w:cs="Cambria"/>
                  <w:color w:val="FF0000"/>
                  <w:sz w:val="24"/>
                  <w:szCs w:val="24"/>
                </w:rPr>
              </w:rPrChange>
            </w:rPr>
          </w:pPr>
          <w:sdt>
            <w:sdtPr>
              <w:tag w:val="goog_rdk_32"/>
              <w:id w:val="423689057"/>
            </w:sdtPr>
            <w:sdtEndPr/>
            <w:sdtContent>
              <w:ins w:id="10" w:author="Y14 Studycorner" w:date="2020-09-09T08:54:00Z">
                <w:r>
                  <w:rPr>
                    <w:rFonts w:ascii="Cambria" w:eastAsia="Cambria" w:hAnsi="Cambria" w:cs="Cambria"/>
                    <w:b/>
                    <w:noProof/>
                    <w:color w:val="FF0000"/>
                    <w:sz w:val="24"/>
                    <w:szCs w:val="24"/>
                  </w:rPr>
                  <w:drawing>
                    <wp:inline distT="114300" distB="114300" distL="114300" distR="114300" wp14:anchorId="3F639BD2" wp14:editId="3F639BD3">
                      <wp:extent cx="5005388" cy="1078747"/>
                      <wp:effectExtent l="0" t="0" r="0" b="0"/>
                      <wp:docPr id="57" name="image13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13"/>
                              <a:srcRect l="31229" t="60317" r="30232" b="2417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005388" cy="1078747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ins>
            </w:sdtContent>
          </w:sdt>
          <w:sdt>
            <w:sdtPr>
              <w:tag w:val="goog_rdk_33"/>
              <w:id w:val="902338661"/>
              <w:showingPlcHdr/>
            </w:sdtPr>
            <w:sdtEndPr/>
            <w:sdtContent>
              <w:r w:rsidR="00641C2B">
                <w:t xml:space="preserve">     </w:t>
              </w:r>
            </w:sdtContent>
          </w:sdt>
        </w:p>
      </w:sdtContent>
    </w:sdt>
    <w:p w14:paraId="3F639A3C" w14:textId="77777777" w:rsidR="00730358" w:rsidRDefault="009F4943">
      <w:pPr>
        <w:numPr>
          <w:ilvl w:val="0"/>
          <w:numId w:val="6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tim đang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,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y qu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ng xanh vàng.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gì gây ra?</w:t>
      </w:r>
    </w:p>
    <w:p w14:paraId="3F639A3D" w14:textId="77777777" w:rsidR="00730358" w:rsidRDefault="009F4943">
      <w:pPr>
        <w:ind w:left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color w:val="FF0000"/>
          <w:sz w:val="24"/>
          <w:szCs w:val="24"/>
        </w:rPr>
        <w:t>Digoxin</w:t>
      </w:r>
    </w:p>
    <w:tbl>
      <w:tblPr>
        <w:tblStyle w:val="a"/>
        <w:tblW w:w="9253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253"/>
      </w:tblGrid>
      <w:tr w:rsidR="00730358" w14:paraId="3F639A3F" w14:textId="77777777">
        <w:trPr>
          <w:trHeight w:val="4948"/>
        </w:trPr>
        <w:tc>
          <w:tcPr>
            <w:tcW w:w="9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639A3E" w14:textId="77777777" w:rsidR="00730358" w:rsidRDefault="009F4943">
            <w:pPr>
              <w:tabs>
                <w:tab w:val="left" w:pos="630"/>
              </w:tabs>
              <w:ind w:right="-5791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935" distR="114935" simplePos="0" relativeHeight="251658240" behindDoc="0" locked="0" layoutInCell="1" hidden="0" allowOverlap="1" wp14:anchorId="3F639BD4" wp14:editId="25B4A376">
                  <wp:simplePos x="0" y="0"/>
                  <wp:positionH relativeFrom="column">
                    <wp:posOffset>408305</wp:posOffset>
                  </wp:positionH>
                  <wp:positionV relativeFrom="paragraph">
                    <wp:posOffset>-2136775</wp:posOffset>
                  </wp:positionV>
                  <wp:extent cx="5160010" cy="3150235"/>
                  <wp:effectExtent l="0" t="0" r="2540" b="0"/>
                  <wp:wrapTopAndBottom distT="0" distB="0"/>
                  <wp:docPr id="6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l="-7" t="-11" r="-6" b="-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0010" cy="31502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30358" w14:paraId="3F639A41" w14:textId="77777777">
        <w:trPr>
          <w:trHeight w:val="8610"/>
        </w:trPr>
        <w:tc>
          <w:tcPr>
            <w:tcW w:w="9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639A40" w14:textId="77777777" w:rsidR="00730358" w:rsidRDefault="009F4943">
            <w:pPr>
              <w:tabs>
                <w:tab w:val="left" w:pos="630"/>
              </w:tabs>
              <w:ind w:right="-5791"/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935" distR="114935" simplePos="0" relativeHeight="251659264" behindDoc="0" locked="0" layoutInCell="1" hidden="0" allowOverlap="1" wp14:anchorId="3F639BD6" wp14:editId="3F639BD7">
                  <wp:simplePos x="0" y="0"/>
                  <wp:positionH relativeFrom="column">
                    <wp:posOffset>67311</wp:posOffset>
                  </wp:positionH>
                  <wp:positionV relativeFrom="paragraph">
                    <wp:posOffset>0</wp:posOffset>
                  </wp:positionV>
                  <wp:extent cx="5500370" cy="3674110"/>
                  <wp:effectExtent l="0" t="0" r="0" b="0"/>
                  <wp:wrapTopAndBottom distT="0" distB="0"/>
                  <wp:docPr id="79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5"/>
                          <a:srcRect l="-7" t="-11" r="-6" b="-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370" cy="36741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30358" w14:paraId="3F639A43" w14:textId="77777777">
        <w:trPr>
          <w:trHeight w:val="9855"/>
        </w:trPr>
        <w:tc>
          <w:tcPr>
            <w:tcW w:w="9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639A42" w14:textId="77777777" w:rsidR="00730358" w:rsidRDefault="009F4943">
            <w:pPr>
              <w:tabs>
                <w:tab w:val="left" w:pos="630"/>
              </w:tabs>
              <w:ind w:right="-5791"/>
              <w:jc w:val="right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935" distR="114935" simplePos="0" relativeHeight="251660288" behindDoc="0" locked="0" layoutInCell="1" hidden="0" allowOverlap="1" wp14:anchorId="3F639BD8" wp14:editId="3F639BD9">
                  <wp:simplePos x="0" y="0"/>
                  <wp:positionH relativeFrom="column">
                    <wp:posOffset>332585</wp:posOffset>
                  </wp:positionH>
                  <wp:positionV relativeFrom="paragraph">
                    <wp:posOffset>0</wp:posOffset>
                  </wp:positionV>
                  <wp:extent cx="5205095" cy="3874135"/>
                  <wp:effectExtent l="0" t="0" r="0" b="0"/>
                  <wp:wrapTopAndBottom distT="0" distB="0"/>
                  <wp:docPr id="83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6"/>
                          <a:srcRect l="-7" t="-9" r="-6" b="-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095" cy="3874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F639A44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Y12 HK1</w:t>
      </w:r>
    </w:p>
    <w:sdt>
      <w:sdtPr>
        <w:tag w:val="goog_rdk_35"/>
        <w:id w:val="713320362"/>
      </w:sdtPr>
      <w:sdtEndPr/>
      <w:sdtContent>
        <w:p w14:paraId="3F639A45" w14:textId="77777777" w:rsidR="00730358" w:rsidRDefault="009F4943">
          <w:pPr>
            <w:pStyle w:val="Heading2"/>
            <w:numPr>
              <w:ilvl w:val="1"/>
              <w:numId w:val="11"/>
            </w:num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>Suy tim</w:t>
          </w:r>
        </w:p>
      </w:sdtContent>
    </w:sdt>
    <w:p w14:paraId="3F639A46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BN đang điều trị suy tim với digoxin, ECG có nhịp nhanh, ngoại tâm thu,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block nhĩ thất độ 3</w:t>
      </w:r>
      <w:r>
        <w:rPr>
          <w:rFonts w:ascii="Cambria" w:eastAsia="Cambria" w:hAnsi="Cambria" w:cs="Cambria"/>
          <w:sz w:val="24"/>
          <w:szCs w:val="24"/>
        </w:rPr>
        <w:t>. K+ bình thường. Hướng xử trí:</w:t>
      </w:r>
    </w:p>
    <w:p w14:paraId="3F639A47" w14:textId="77777777" w:rsidR="00730358" w:rsidRDefault="009F4943">
      <w:pPr>
        <w:ind w:left="1800" w:hanging="36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   Ngưng digoxin, chuyển qua metoprolol</w:t>
      </w:r>
    </w:p>
    <w:p w14:paraId="3F639A48" w14:textId="77777777" w:rsidR="00730358" w:rsidRDefault="009F4943">
      <w:pPr>
        <w:ind w:left="1800" w:hanging="36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   Ngưng digoxin, chuyển qua propanolol</w:t>
      </w:r>
    </w:p>
    <w:p w14:paraId="3F639A49" w14:textId="77777777" w:rsidR="00730358" w:rsidRDefault="009F4943">
      <w:pPr>
        <w:ind w:left="1800" w:hanging="36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digoxin b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 xml:space="preserve">i hoàn </w:t>
      </w:r>
      <w:r>
        <w:rPr>
          <w:rFonts w:ascii="Cambria" w:eastAsia="Cambria" w:hAnsi="Cambria" w:cs="Cambria"/>
          <w:sz w:val="24"/>
          <w:szCs w:val="24"/>
        </w:rPr>
        <w:t>K+</w:t>
      </w:r>
    </w:p>
    <w:p w14:paraId="3F639A4A" w14:textId="77777777" w:rsidR="00730358" w:rsidRDefault="009F4943">
      <w:pPr>
        <w:ind w:left="1800" w:hanging="360"/>
        <w:rPr>
          <w:rFonts w:ascii="Cambria" w:eastAsia="Cambria" w:hAnsi="Cambria" w:cs="Cambria"/>
          <w:b/>
          <w:color w:val="FF0000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</w:rPr>
        <w:t>d.</w:t>
      </w:r>
      <w:r>
        <w:rPr>
          <w:rFonts w:ascii="Cambria" w:eastAsia="Cambria" w:hAnsi="Cambria" w:cs="Cambria"/>
          <w:color w:val="FF0000"/>
          <w:sz w:val="24"/>
          <w:szCs w:val="24"/>
          <w:shd w:val="clear" w:color="auto" w:fill="F3F3F3"/>
        </w:rPr>
        <w:t xml:space="preserve"> </w:t>
      </w:r>
      <w:r>
        <w:rPr>
          <w:rFonts w:ascii="Cambria" w:eastAsia="Cambria" w:hAnsi="Cambria" w:cs="Cambria"/>
          <w:b/>
          <w:color w:val="FF0000"/>
          <w:sz w:val="24"/>
          <w:szCs w:val="24"/>
          <w:shd w:val="clear" w:color="auto" w:fill="F3F3F3"/>
        </w:rPr>
        <w:t>Ngưng digoxin, chuy</w:t>
      </w:r>
      <w:r>
        <w:rPr>
          <w:rFonts w:ascii="Cambria" w:eastAsia="Cambria" w:hAnsi="Cambria" w:cs="Cambria"/>
          <w:b/>
          <w:color w:val="FF0000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b/>
          <w:color w:val="FF0000"/>
          <w:sz w:val="24"/>
          <w:szCs w:val="24"/>
          <w:shd w:val="clear" w:color="auto" w:fill="F3F3F3"/>
        </w:rPr>
        <w:t>n qua Phenytoin</w:t>
      </w:r>
    </w:p>
    <w:p w14:paraId="3F639A4B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Bi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n ch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g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p nh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Spinorolactone</w:t>
      </w:r>
    </w:p>
    <w:p w14:paraId="3F639A4C" w14:textId="77777777" w:rsidR="00730358" w:rsidRDefault="009F4943">
      <w:pPr>
        <w:numPr>
          <w:ilvl w:val="0"/>
          <w:numId w:val="7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Suy th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n</w:t>
      </w:r>
    </w:p>
    <w:p w14:paraId="3F639A4D" w14:textId="77777777" w:rsidR="00730358" w:rsidRDefault="009F4943">
      <w:pPr>
        <w:numPr>
          <w:ilvl w:val="0"/>
          <w:numId w:val="7"/>
        </w:numPr>
        <w:spacing w:after="0"/>
        <w:rPr>
          <w:rFonts w:ascii="Cambria" w:eastAsia="Cambria" w:hAnsi="Cambria" w:cs="Cambria"/>
          <w:b/>
          <w:color w:val="FF0000"/>
          <w:sz w:val="24"/>
          <w:szCs w:val="24"/>
          <w:highlight w:val="white"/>
        </w:rPr>
      </w:pPr>
      <w:r>
        <w:rPr>
          <w:rFonts w:ascii="Cambria" w:eastAsia="Cambria" w:hAnsi="Cambria" w:cs="Cambria"/>
          <w:b/>
          <w:color w:val="FF0000"/>
          <w:sz w:val="24"/>
          <w:szCs w:val="24"/>
          <w:highlight w:val="white"/>
        </w:rPr>
        <w:t>Tăng K máu</w:t>
      </w:r>
    </w:p>
    <w:p w14:paraId="3F639A4E" w14:textId="77777777" w:rsidR="00730358" w:rsidRDefault="009F4943">
      <w:pPr>
        <w:numPr>
          <w:ilvl w:val="0"/>
          <w:numId w:val="7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Tăng Na máu</w:t>
      </w:r>
    </w:p>
    <w:p w14:paraId="3F639A4F" w14:textId="77777777" w:rsidR="00730358" w:rsidRDefault="009F4943">
      <w:pPr>
        <w:numPr>
          <w:ilvl w:val="0"/>
          <w:numId w:val="7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Ti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>u nhi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</w:t>
      </w:r>
    </w:p>
    <w:p w14:paraId="3F639A50" w14:textId="77777777" w:rsidR="00730358" w:rsidRDefault="009F4943">
      <w:pPr>
        <w:numPr>
          <w:ilvl w:val="0"/>
          <w:numId w:val="7"/>
        </w:numPr>
        <w:spacing w:after="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M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nư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c</w:t>
      </w:r>
    </w:p>
    <w:p w14:paraId="3F639A51" w14:textId="77777777" w:rsidR="00730358" w:rsidRDefault="00730358">
      <w:pPr>
        <w:spacing w:after="0"/>
        <w:ind w:left="1800"/>
        <w:rPr>
          <w:rFonts w:ascii="Cambria" w:eastAsia="Cambria" w:hAnsi="Cambria" w:cs="Cambria"/>
          <w:sz w:val="24"/>
          <w:szCs w:val="24"/>
        </w:rPr>
      </w:pPr>
    </w:p>
    <w:p w14:paraId="3F639A56" w14:textId="34025B92" w:rsidR="00730358" w:rsidRPr="00F92D42" w:rsidRDefault="009F4943" w:rsidP="00F92D42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Y11HK2</w:t>
      </w:r>
    </w:p>
    <w:tbl>
      <w:tblPr>
        <w:tblStyle w:val="a0"/>
        <w:tblW w:w="9990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90"/>
      </w:tblGrid>
      <w:tr w:rsidR="00730358" w14:paraId="3F639A58" w14:textId="77777777">
        <w:trPr>
          <w:trHeight w:val="9020"/>
        </w:trPr>
        <w:tc>
          <w:tcPr>
            <w:tcW w:w="9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F639A57" w14:textId="77777777" w:rsidR="00730358" w:rsidRDefault="009F4943">
            <w:pPr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935" distR="114935" simplePos="0" relativeHeight="251661312" behindDoc="0" locked="0" layoutInCell="1" hidden="0" allowOverlap="1" wp14:anchorId="3F639BDA" wp14:editId="3F639BDB">
                  <wp:simplePos x="0" y="0"/>
                  <wp:positionH relativeFrom="column">
                    <wp:posOffset>48261</wp:posOffset>
                  </wp:positionH>
                  <wp:positionV relativeFrom="paragraph">
                    <wp:posOffset>1238250</wp:posOffset>
                  </wp:positionV>
                  <wp:extent cx="4209415" cy="5224145"/>
                  <wp:effectExtent l="0" t="0" r="0" b="0"/>
                  <wp:wrapTopAndBottom distT="0" distB="0"/>
                  <wp:docPr id="81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7"/>
                          <a:srcRect l="-9" t="-7" r="-8" b="-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415" cy="5224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F639A61" w14:textId="76544A90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Câu 30 ch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 D.</w:t>
      </w:r>
    </w:p>
    <w:p w14:paraId="3F639A62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6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w:drawing>
          <wp:anchor distT="0" distB="0" distL="114935" distR="114935" simplePos="0" relativeHeight="251662336" behindDoc="0" locked="0" layoutInCell="1" hidden="0" allowOverlap="1" wp14:anchorId="3F639BDC" wp14:editId="3F639BDD">
            <wp:simplePos x="0" y="0"/>
            <wp:positionH relativeFrom="column">
              <wp:posOffset>-198754</wp:posOffset>
            </wp:positionH>
            <wp:positionV relativeFrom="paragraph">
              <wp:posOffset>332740</wp:posOffset>
            </wp:positionV>
            <wp:extent cx="6743065" cy="3331845"/>
            <wp:effectExtent l="0" t="0" r="0" b="0"/>
            <wp:wrapTopAndBottom distT="0" distB="0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l="-9" t="-19" r="-8" b="-19"/>
                    <a:stretch>
                      <a:fillRect/>
                    </a:stretch>
                  </pic:blipFill>
                  <pic:spPr>
                    <a:xfrm>
                      <a:off x="0" y="0"/>
                      <a:ext cx="6743065" cy="3331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639A64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65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66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67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6E" w14:textId="23E0FDAC" w:rsidR="00730358" w:rsidRPr="00222EF1" w:rsidRDefault="00BB7EBA" w:rsidP="00222EF1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w:lastRenderedPageBreak/>
        <w:drawing>
          <wp:anchor distT="0" distB="0" distL="114935" distR="114935" simplePos="0" relativeHeight="251665408" behindDoc="0" locked="0" layoutInCell="1" hidden="0" allowOverlap="1" wp14:anchorId="3F639BE2" wp14:editId="01C93F6D">
            <wp:simplePos x="0" y="0"/>
            <wp:positionH relativeFrom="column">
              <wp:posOffset>3901440</wp:posOffset>
            </wp:positionH>
            <wp:positionV relativeFrom="paragraph">
              <wp:posOffset>0</wp:posOffset>
            </wp:positionV>
            <wp:extent cx="2734945" cy="2109470"/>
            <wp:effectExtent l="0" t="0" r="0" b="0"/>
            <wp:wrapTopAndBottom distT="0" distB="0"/>
            <wp:docPr id="7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l="-11" t="-14" r="-11" b="-13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109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F4943">
        <w:rPr>
          <w:rFonts w:ascii="Cambria" w:eastAsia="Cambria" w:hAnsi="Cambria" w:cs="Cambria"/>
          <w:sz w:val="24"/>
          <w:szCs w:val="24"/>
        </w:rPr>
        <w:t>Y11 HK1</w:t>
      </w:r>
      <w:commentRangeStart w:id="11"/>
      <w:r w:rsidR="009F4943">
        <w:rPr>
          <w:noProof/>
        </w:rPr>
        <w:drawing>
          <wp:anchor distT="0" distB="0" distL="114935" distR="114935" simplePos="0" relativeHeight="251663360" behindDoc="0" locked="0" layoutInCell="1" hidden="0" allowOverlap="1" wp14:anchorId="3F639BDE" wp14:editId="3F639BDF">
            <wp:simplePos x="0" y="0"/>
            <wp:positionH relativeFrom="column">
              <wp:posOffset>1</wp:posOffset>
            </wp:positionH>
            <wp:positionV relativeFrom="paragraph">
              <wp:posOffset>635</wp:posOffset>
            </wp:positionV>
            <wp:extent cx="4127500" cy="1765300"/>
            <wp:effectExtent l="0" t="0" r="0" b="0"/>
            <wp:wrapTopAndBottom distT="0" distB="0"/>
            <wp:docPr id="6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l="-8" t="-20" r="-8" b="-2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commentRangeEnd w:id="11"/>
      <w:r>
        <w:rPr>
          <w:rStyle w:val="CommentReference"/>
        </w:rPr>
        <w:commentReference w:id="11"/>
      </w:r>
      <w:r w:rsidR="009F4943">
        <w:rPr>
          <w:noProof/>
        </w:rPr>
        <w:drawing>
          <wp:anchor distT="0" distB="0" distL="114935" distR="114935" simplePos="0" relativeHeight="251664384" behindDoc="0" locked="0" layoutInCell="1" hidden="0" allowOverlap="1" wp14:anchorId="3F639BE0" wp14:editId="43C65C71">
            <wp:simplePos x="0" y="0"/>
            <wp:positionH relativeFrom="column">
              <wp:posOffset>636</wp:posOffset>
            </wp:positionH>
            <wp:positionV relativeFrom="paragraph">
              <wp:posOffset>2200275</wp:posOffset>
            </wp:positionV>
            <wp:extent cx="5022850" cy="1797050"/>
            <wp:effectExtent l="0" t="0" r="0" b="0"/>
            <wp:wrapTopAndBottom distT="0" distB="0"/>
            <wp:docPr id="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l="-7" t="-20" r="-6" b="-20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179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639A6F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Y</w:t>
      </w:r>
      <w:r>
        <w:rPr>
          <w:rFonts w:ascii="Cambria" w:eastAsia="Cambria" w:hAnsi="Cambria" w:cs="Cambria"/>
          <w:sz w:val="24"/>
          <w:szCs w:val="24"/>
        </w:rPr>
        <w:t>10</w:t>
      </w:r>
    </w:p>
    <w:p w14:paraId="3F639A70" w14:textId="77777777" w:rsidR="00730358" w:rsidRDefault="009F4943">
      <w:pPr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6. Tr</w:t>
      </w:r>
      <w:r>
        <w:rPr>
          <w:rFonts w:ascii="Cambria" w:eastAsia="Cambria" w:hAnsi="Cambria" w:cs="Cambria"/>
          <w:color w:val="000000"/>
          <w:sz w:val="24"/>
          <w:szCs w:val="24"/>
        </w:rPr>
        <w:t>ẻ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3 tháng tu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i, ti</w:t>
      </w:r>
      <w:r>
        <w:rPr>
          <w:rFonts w:ascii="Cambria" w:eastAsia="Cambria" w:hAnsi="Cambria" w:cs="Cambria"/>
          <w:color w:val="000000"/>
          <w:sz w:val="24"/>
          <w:szCs w:val="24"/>
        </w:rPr>
        <w:t>ề</w:t>
      </w:r>
      <w:r>
        <w:rPr>
          <w:rFonts w:ascii="Cambria" w:eastAsia="Cambria" w:hAnsi="Cambria" w:cs="Cambria"/>
          <w:color w:val="000000"/>
          <w:sz w:val="24"/>
          <w:szCs w:val="24"/>
        </w:rPr>
        <w:t>n căn đư</w:t>
      </w:r>
      <w:r>
        <w:rPr>
          <w:rFonts w:ascii="Cambria" w:eastAsia="Cambria" w:hAnsi="Cambria" w:cs="Cambria"/>
          <w:color w:val="000000"/>
          <w:sz w:val="24"/>
          <w:szCs w:val="24"/>
        </w:rPr>
        <w:t>ợ</w:t>
      </w:r>
      <w:r>
        <w:rPr>
          <w:rFonts w:ascii="Cambria" w:eastAsia="Cambria" w:hAnsi="Cambria" w:cs="Cambria"/>
          <w:color w:val="000000"/>
          <w:sz w:val="24"/>
          <w:szCs w:val="24"/>
        </w:rPr>
        <w:t>c ch</w:t>
      </w:r>
      <w:r>
        <w:rPr>
          <w:rFonts w:ascii="Cambria" w:eastAsia="Cambria" w:hAnsi="Cambria" w:cs="Cambria"/>
          <w:color w:val="000000"/>
          <w:sz w:val="24"/>
          <w:szCs w:val="24"/>
        </w:rPr>
        <w:t>ẩ</w:t>
      </w:r>
      <w:r>
        <w:rPr>
          <w:rFonts w:ascii="Cambria" w:eastAsia="Cambria" w:hAnsi="Cambria" w:cs="Cambria"/>
          <w:color w:val="000000"/>
          <w:sz w:val="24"/>
          <w:szCs w:val="24"/>
        </w:rPr>
        <w:t>n đoán PDA, nay có tri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u ch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ng s</w:t>
      </w:r>
      <w:r>
        <w:rPr>
          <w:rFonts w:ascii="Cambria" w:eastAsia="Cambria" w:hAnsi="Cambria" w:cs="Cambria"/>
          <w:color w:val="000000"/>
          <w:sz w:val="24"/>
          <w:szCs w:val="24"/>
        </w:rPr>
        <w:t>ố</w:t>
      </w:r>
      <w:r>
        <w:rPr>
          <w:rFonts w:ascii="Cambria" w:eastAsia="Cambria" w:hAnsi="Cambria" w:cs="Cambria"/>
          <w:color w:val="000000"/>
          <w:sz w:val="24"/>
          <w:szCs w:val="24"/>
        </w:rPr>
        <w:t>t, khó th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>, th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nhanh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56 l</w:t>
      </w:r>
      <w:r>
        <w:rPr>
          <w:rFonts w:ascii="Cambria" w:eastAsia="Cambria" w:hAnsi="Cambria" w:cs="Cambria"/>
          <w:color w:val="000000"/>
          <w:sz w:val="24"/>
          <w:szCs w:val="24"/>
        </w:rPr>
        <w:t>ầ</w:t>
      </w:r>
      <w:r>
        <w:rPr>
          <w:rFonts w:ascii="Cambria" w:eastAsia="Cambria" w:hAnsi="Cambria" w:cs="Cambria"/>
          <w:color w:val="000000"/>
          <w:sz w:val="24"/>
          <w:szCs w:val="24"/>
        </w:rPr>
        <w:t>n/phút, co lõm l</w:t>
      </w:r>
      <w:r>
        <w:rPr>
          <w:rFonts w:ascii="Cambria" w:eastAsia="Cambria" w:hAnsi="Cambria" w:cs="Cambria"/>
          <w:color w:val="000000"/>
          <w:sz w:val="24"/>
          <w:szCs w:val="24"/>
        </w:rPr>
        <w:t>ồ</w:t>
      </w:r>
      <w:r>
        <w:rPr>
          <w:rFonts w:ascii="Cambria" w:eastAsia="Cambria" w:hAnsi="Cambria" w:cs="Cambria"/>
          <w:color w:val="000000"/>
          <w:sz w:val="24"/>
          <w:szCs w:val="24"/>
        </w:rPr>
        <w:t>ng ng</w:t>
      </w:r>
      <w:r>
        <w:rPr>
          <w:rFonts w:ascii="Cambria" w:eastAsia="Cambria" w:hAnsi="Cambria" w:cs="Cambria"/>
          <w:color w:val="000000"/>
          <w:sz w:val="24"/>
          <w:szCs w:val="24"/>
        </w:rPr>
        <w:t>ự</w:t>
      </w:r>
      <w:r>
        <w:rPr>
          <w:rFonts w:ascii="Cambria" w:eastAsia="Cambria" w:hAnsi="Cambria" w:cs="Cambria"/>
          <w:color w:val="000000"/>
          <w:sz w:val="24"/>
          <w:szCs w:val="24"/>
        </w:rPr>
        <w:t>c, bú kém, vã m</w:t>
      </w:r>
      <w:r>
        <w:rPr>
          <w:rFonts w:ascii="Cambria" w:eastAsia="Cambria" w:hAnsi="Cambria" w:cs="Cambria"/>
          <w:color w:val="000000"/>
          <w:sz w:val="24"/>
          <w:szCs w:val="24"/>
        </w:rPr>
        <w:t>ồ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hôi khi bú, gan to 2cm dư</w:t>
      </w:r>
      <w:r>
        <w:rPr>
          <w:rFonts w:ascii="Cambria" w:eastAsia="Cambria" w:hAnsi="Cambria" w:cs="Cambria"/>
          <w:color w:val="000000"/>
          <w:sz w:val="24"/>
          <w:szCs w:val="24"/>
        </w:rPr>
        <w:t>ớ</w:t>
      </w:r>
      <w:r>
        <w:rPr>
          <w:rFonts w:ascii="Cambria" w:eastAsia="Cambria" w:hAnsi="Cambria" w:cs="Cambria"/>
          <w:color w:val="000000"/>
          <w:sz w:val="24"/>
          <w:szCs w:val="24"/>
        </w:rPr>
        <w:t>i b</w:t>
      </w:r>
      <w:r>
        <w:rPr>
          <w:rFonts w:ascii="Cambria" w:eastAsia="Cambria" w:hAnsi="Cambria" w:cs="Cambria"/>
          <w:color w:val="000000"/>
          <w:sz w:val="24"/>
          <w:szCs w:val="24"/>
        </w:rPr>
        <w:t>ờ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sư</w:t>
      </w:r>
      <w:r>
        <w:rPr>
          <w:rFonts w:ascii="Cambria" w:eastAsia="Cambria" w:hAnsi="Cambria" w:cs="Cambria"/>
          <w:color w:val="000000"/>
          <w:sz w:val="24"/>
          <w:szCs w:val="24"/>
        </w:rPr>
        <w:t>ờ</w:t>
      </w:r>
      <w:r>
        <w:rPr>
          <w:rFonts w:ascii="Cambria" w:eastAsia="Cambria" w:hAnsi="Cambria" w:cs="Cambria"/>
          <w:color w:val="000000"/>
          <w:sz w:val="24"/>
          <w:szCs w:val="24"/>
        </w:rPr>
        <w:t>n, CRT&gt;3s,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âm th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 2 thì khoang liên sư</w:t>
      </w:r>
      <w:r>
        <w:rPr>
          <w:rFonts w:ascii="Cambria" w:eastAsia="Cambria" w:hAnsi="Cambria" w:cs="Cambria"/>
          <w:color w:val="000000"/>
          <w:sz w:val="24"/>
          <w:szCs w:val="24"/>
        </w:rPr>
        <w:t>ờ</w:t>
      </w:r>
      <w:r>
        <w:rPr>
          <w:rFonts w:ascii="Cambria" w:eastAsia="Cambria" w:hAnsi="Cambria" w:cs="Cambria"/>
          <w:color w:val="000000"/>
          <w:sz w:val="24"/>
          <w:szCs w:val="24"/>
        </w:rPr>
        <w:t>n 2, 3 b</w:t>
      </w:r>
      <w:r>
        <w:rPr>
          <w:rFonts w:ascii="Cambria" w:eastAsia="Cambria" w:hAnsi="Cambria" w:cs="Cambria"/>
          <w:color w:val="000000"/>
          <w:sz w:val="24"/>
          <w:szCs w:val="24"/>
        </w:rPr>
        <w:t>ờ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trái 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c,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 rale </w:t>
      </w:r>
      <w:r>
        <w:rPr>
          <w:rFonts w:ascii="Cambria" w:eastAsia="Cambria" w:hAnsi="Cambria" w:cs="Cambria"/>
          <w:color w:val="000000"/>
          <w:sz w:val="24"/>
          <w:szCs w:val="24"/>
        </w:rPr>
        <w:t>ẩ</w:t>
      </w:r>
      <w:r>
        <w:rPr>
          <w:rFonts w:ascii="Cambria" w:eastAsia="Cambria" w:hAnsi="Cambria" w:cs="Cambria"/>
          <w:color w:val="000000"/>
          <w:sz w:val="24"/>
          <w:szCs w:val="24"/>
        </w:rPr>
        <w:t>m n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. Bi</w:t>
      </w:r>
      <w:r>
        <w:rPr>
          <w:rFonts w:ascii="Cambria" w:eastAsia="Cambria" w:hAnsi="Cambria" w:cs="Cambria"/>
          <w:color w:val="000000"/>
          <w:sz w:val="24"/>
          <w:szCs w:val="24"/>
        </w:rPr>
        <w:t>ế</w:t>
      </w:r>
      <w:r>
        <w:rPr>
          <w:rFonts w:ascii="Cambria" w:eastAsia="Cambria" w:hAnsi="Cambria" w:cs="Cambria"/>
          <w:color w:val="000000"/>
          <w:sz w:val="24"/>
          <w:szCs w:val="24"/>
        </w:rPr>
        <w:t>n ch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ng trên ca này?</w:t>
      </w:r>
    </w:p>
    <w:sdt>
      <w:sdtPr>
        <w:tag w:val="goog_rdk_36"/>
        <w:id w:val="980660829"/>
      </w:sdtPr>
      <w:sdtEndPr/>
      <w:sdtContent>
        <w:p w14:paraId="3F639A71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Viêm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n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ặ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ng - suy hô 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p - suy tim</w:t>
          </w:r>
        </w:p>
      </w:sdtContent>
    </w:sdt>
    <w:p w14:paraId="3F639A72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Viêm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 n</w:t>
      </w:r>
      <w:r>
        <w:rPr>
          <w:rFonts w:ascii="Cambria" w:eastAsia="Cambria" w:hAnsi="Cambria" w:cs="Cambria"/>
          <w:color w:val="000000"/>
          <w:sz w:val="24"/>
          <w:szCs w:val="24"/>
        </w:rPr>
        <w:t>ặ</w:t>
      </w:r>
      <w:r>
        <w:rPr>
          <w:rFonts w:ascii="Cambria" w:eastAsia="Cambria" w:hAnsi="Cambria" w:cs="Cambria"/>
          <w:color w:val="000000"/>
          <w:sz w:val="24"/>
          <w:szCs w:val="24"/>
        </w:rPr>
        <w:t>ng - suy hô 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 - tăng áp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 - suy tim</w:t>
      </w:r>
    </w:p>
    <w:p w14:paraId="3F639A73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C. Viêm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 - Tăng áp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</w:p>
    <w:p w14:paraId="3F639A74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 Suy tim c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 - HC Eisenmenger</w:t>
      </w:r>
    </w:p>
    <w:p w14:paraId="3F639A75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E.</w:t>
      </w:r>
    </w:p>
    <w:p w14:paraId="3F639A76" w14:textId="77777777" w:rsidR="00730358" w:rsidRDefault="009F4943">
      <w:pPr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7. T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i sao PDA trên tr</w:t>
      </w:r>
      <w:r>
        <w:rPr>
          <w:rFonts w:ascii="Cambria" w:eastAsia="Cambria" w:hAnsi="Cambria" w:cs="Cambria"/>
          <w:color w:val="000000"/>
          <w:sz w:val="24"/>
          <w:szCs w:val="24"/>
        </w:rPr>
        <w:t>ẻ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sinh non l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i gây suy tim s</w:t>
      </w:r>
      <w:r>
        <w:rPr>
          <w:rFonts w:ascii="Cambria" w:eastAsia="Cambria" w:hAnsi="Cambria" w:cs="Cambria"/>
          <w:color w:val="000000"/>
          <w:sz w:val="24"/>
          <w:szCs w:val="24"/>
        </w:rPr>
        <w:t>ớ</w:t>
      </w:r>
      <w:r>
        <w:rPr>
          <w:rFonts w:ascii="Cambria" w:eastAsia="Cambria" w:hAnsi="Cambria" w:cs="Cambria"/>
          <w:color w:val="000000"/>
          <w:sz w:val="24"/>
          <w:szCs w:val="24"/>
        </w:rPr>
        <w:t>m?</w:t>
      </w:r>
    </w:p>
    <w:sdt>
      <w:sdtPr>
        <w:tag w:val="goog_rdk_37"/>
        <w:id w:val="3862296"/>
      </w:sdtPr>
      <w:sdtEndPr/>
      <w:sdtContent>
        <w:p w14:paraId="3F639A77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Do áp l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ự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 m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ch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gi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m nhanh</w:t>
          </w:r>
        </w:p>
      </w:sdtContent>
    </w:sdt>
    <w:p w14:paraId="3F639A78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Do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 chưa trư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>ng thành nên thi</w:t>
      </w:r>
      <w:r>
        <w:rPr>
          <w:rFonts w:ascii="Cambria" w:eastAsia="Cambria" w:hAnsi="Cambria" w:cs="Cambria"/>
          <w:color w:val="000000"/>
          <w:sz w:val="24"/>
          <w:szCs w:val="24"/>
        </w:rPr>
        <w:t>ế</w:t>
      </w:r>
      <w:r>
        <w:rPr>
          <w:rFonts w:ascii="Cambria" w:eastAsia="Cambria" w:hAnsi="Cambria" w:cs="Cambria"/>
          <w:color w:val="000000"/>
          <w:sz w:val="24"/>
          <w:szCs w:val="24"/>
        </w:rPr>
        <w:t>u O2, kém chuy</w:t>
      </w:r>
      <w:r>
        <w:rPr>
          <w:rFonts w:ascii="Cambria" w:eastAsia="Cambria" w:hAnsi="Cambria" w:cs="Cambria"/>
          <w:color w:val="000000"/>
          <w:sz w:val="24"/>
          <w:szCs w:val="24"/>
        </w:rPr>
        <w:t>ể</w:t>
      </w:r>
      <w:r>
        <w:rPr>
          <w:rFonts w:ascii="Cambria" w:eastAsia="Cambria" w:hAnsi="Cambria" w:cs="Cambria"/>
          <w:color w:val="000000"/>
          <w:sz w:val="24"/>
          <w:szCs w:val="24"/>
        </w:rPr>
        <w:t>n hóa PGE2.</w:t>
      </w:r>
    </w:p>
    <w:p w14:paraId="3F639A79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C. Do kháng l</w:t>
      </w:r>
      <w:r>
        <w:rPr>
          <w:rFonts w:ascii="Cambria" w:eastAsia="Cambria" w:hAnsi="Cambria" w:cs="Cambria"/>
          <w:color w:val="000000"/>
          <w:sz w:val="24"/>
          <w:szCs w:val="24"/>
        </w:rPr>
        <w:t>ự</w:t>
      </w:r>
      <w:r>
        <w:rPr>
          <w:rFonts w:ascii="Cambria" w:eastAsia="Cambria" w:hAnsi="Cambria" w:cs="Cambria"/>
          <w:color w:val="000000"/>
          <w:sz w:val="24"/>
          <w:szCs w:val="24"/>
        </w:rPr>
        <w:t>c ngo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i biên tr</w:t>
      </w:r>
      <w:r>
        <w:rPr>
          <w:rFonts w:ascii="Cambria" w:eastAsia="Cambria" w:hAnsi="Cambria" w:cs="Cambria"/>
          <w:color w:val="000000"/>
          <w:sz w:val="24"/>
          <w:szCs w:val="24"/>
        </w:rPr>
        <w:t>ẻ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sinh non l</w:t>
      </w:r>
      <w:r>
        <w:rPr>
          <w:rFonts w:ascii="Cambria" w:eastAsia="Cambria" w:hAnsi="Cambria" w:cs="Cambria"/>
          <w:color w:val="000000"/>
          <w:sz w:val="24"/>
          <w:szCs w:val="24"/>
        </w:rPr>
        <w:t>ớ</w:t>
      </w:r>
      <w:r>
        <w:rPr>
          <w:rFonts w:ascii="Cambria" w:eastAsia="Cambria" w:hAnsi="Cambria" w:cs="Cambria"/>
          <w:color w:val="000000"/>
          <w:sz w:val="24"/>
          <w:szCs w:val="24"/>
        </w:rPr>
        <w:t>n</w:t>
      </w:r>
    </w:p>
    <w:p w14:paraId="3F639A7A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 Do cơ tim còn non co dãn không t</w:t>
      </w:r>
      <w:r>
        <w:rPr>
          <w:rFonts w:ascii="Cambria" w:eastAsia="Cambria" w:hAnsi="Cambria" w:cs="Cambria"/>
          <w:color w:val="000000"/>
          <w:sz w:val="24"/>
          <w:szCs w:val="24"/>
        </w:rPr>
        <w:t>ố</w:t>
      </w:r>
      <w:r>
        <w:rPr>
          <w:rFonts w:ascii="Cambria" w:eastAsia="Cambria" w:hAnsi="Cambria" w:cs="Cambria"/>
          <w:color w:val="000000"/>
          <w:sz w:val="24"/>
          <w:szCs w:val="24"/>
        </w:rPr>
        <w:t>t</w:t>
      </w:r>
    </w:p>
    <w:p w14:paraId="3F639A7B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lastRenderedPageBreak/>
        <w:t>E. T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t c</w:t>
      </w:r>
      <w:r>
        <w:rPr>
          <w:rFonts w:ascii="Cambria" w:eastAsia="Cambria" w:hAnsi="Cambria" w:cs="Cambria"/>
          <w:color w:val="000000"/>
          <w:sz w:val="24"/>
          <w:szCs w:val="24"/>
        </w:rPr>
        <w:t>ả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đ</w:t>
      </w:r>
      <w:r>
        <w:rPr>
          <w:rFonts w:ascii="Cambria" w:eastAsia="Cambria" w:hAnsi="Cambria" w:cs="Cambria"/>
          <w:color w:val="000000"/>
          <w:sz w:val="24"/>
          <w:szCs w:val="24"/>
        </w:rPr>
        <w:t>ề</w:t>
      </w:r>
      <w:r>
        <w:rPr>
          <w:rFonts w:ascii="Cambria" w:eastAsia="Cambria" w:hAnsi="Cambria" w:cs="Cambria"/>
          <w:color w:val="000000"/>
          <w:sz w:val="24"/>
          <w:szCs w:val="24"/>
        </w:rPr>
        <w:t>u đúng</w:t>
      </w:r>
    </w:p>
    <w:p w14:paraId="3F639A7C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br/>
      </w:r>
      <w:r>
        <w:rPr>
          <w:rFonts w:ascii="Cambria" w:eastAsia="Cambria" w:hAnsi="Cambria" w:cs="Cambria"/>
          <w:color w:val="000000"/>
          <w:sz w:val="24"/>
          <w:szCs w:val="24"/>
        </w:rPr>
        <w:t>10. Đi</w:t>
      </w:r>
      <w:r>
        <w:rPr>
          <w:rFonts w:ascii="Cambria" w:eastAsia="Cambria" w:hAnsi="Cambria" w:cs="Cambria"/>
          <w:color w:val="000000"/>
          <w:sz w:val="24"/>
          <w:szCs w:val="24"/>
        </w:rPr>
        <w:t>ề</w:t>
      </w:r>
      <w:r>
        <w:rPr>
          <w:rFonts w:ascii="Cambria" w:eastAsia="Cambria" w:hAnsi="Cambria" w:cs="Cambria"/>
          <w:color w:val="000000"/>
          <w:sz w:val="24"/>
          <w:szCs w:val="24"/>
        </w:rPr>
        <w:t>u tr</w:t>
      </w:r>
      <w:r>
        <w:rPr>
          <w:rFonts w:ascii="Cambria" w:eastAsia="Cambria" w:hAnsi="Cambria" w:cs="Cambria"/>
          <w:color w:val="000000"/>
          <w:sz w:val="24"/>
          <w:szCs w:val="24"/>
        </w:rPr>
        <w:t>ị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suy tim có shunt trái- ph</w:t>
      </w:r>
      <w:r>
        <w:rPr>
          <w:rFonts w:ascii="Cambria" w:eastAsia="Cambria" w:hAnsi="Cambria" w:cs="Cambria"/>
          <w:color w:val="000000"/>
          <w:sz w:val="24"/>
          <w:szCs w:val="24"/>
        </w:rPr>
        <w:t>ả</w:t>
      </w:r>
      <w:r>
        <w:rPr>
          <w:rFonts w:ascii="Cambria" w:eastAsia="Cambria" w:hAnsi="Cambria" w:cs="Cambria"/>
          <w:color w:val="000000"/>
          <w:sz w:val="24"/>
          <w:szCs w:val="24"/>
        </w:rPr>
        <w:t>i?</w:t>
      </w:r>
    </w:p>
    <w:p w14:paraId="3F639A7D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A. Oxy cannula 1L phút, digoxin, 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c ch</w:t>
      </w:r>
      <w:r>
        <w:rPr>
          <w:rFonts w:ascii="Cambria" w:eastAsia="Cambria" w:hAnsi="Cambria" w:cs="Cambria"/>
          <w:color w:val="000000"/>
          <w:sz w:val="24"/>
          <w:szCs w:val="24"/>
        </w:rPr>
        <w:t>ế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beta</w:t>
      </w:r>
    </w:p>
    <w:p w14:paraId="3F639A7E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Oxy canula 0,5L phút, ???</w:t>
      </w:r>
    </w:p>
    <w:p w14:paraId="3F639A7F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C. Oxy gi</w:t>
      </w:r>
      <w:r>
        <w:rPr>
          <w:rFonts w:ascii="Cambria" w:eastAsia="Cambria" w:hAnsi="Cambria" w:cs="Cambria"/>
          <w:color w:val="000000"/>
          <w:sz w:val="24"/>
          <w:szCs w:val="24"/>
        </w:rPr>
        <w:t>ả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m thông khí + 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c ch</w:t>
      </w:r>
      <w:r>
        <w:rPr>
          <w:rFonts w:ascii="Cambria" w:eastAsia="Cambria" w:hAnsi="Cambria" w:cs="Cambria"/>
          <w:color w:val="000000"/>
          <w:sz w:val="24"/>
          <w:szCs w:val="24"/>
        </w:rPr>
        <w:t>ế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beta +-digoxin</w:t>
      </w:r>
    </w:p>
    <w:p w14:paraId="3F639A80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</w:t>
      </w:r>
    </w:p>
    <w:p w14:paraId="3F639A81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E. B.C đúng</w:t>
      </w:r>
    </w:p>
    <w:p w14:paraId="3F639A82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br/>
      </w:r>
      <w:r>
        <w:rPr>
          <w:rFonts w:ascii="Cambria" w:eastAsia="Cambria" w:hAnsi="Cambria" w:cs="Cambria"/>
          <w:color w:val="000000"/>
          <w:sz w:val="24"/>
          <w:szCs w:val="24"/>
        </w:rPr>
        <w:t>11. Đi</w:t>
      </w:r>
      <w:r>
        <w:rPr>
          <w:rFonts w:ascii="Cambria" w:eastAsia="Cambria" w:hAnsi="Cambria" w:cs="Cambria"/>
          <w:color w:val="000000"/>
          <w:sz w:val="24"/>
          <w:szCs w:val="24"/>
        </w:rPr>
        <w:t>ề</w:t>
      </w:r>
      <w:r>
        <w:rPr>
          <w:rFonts w:ascii="Cambria" w:eastAsia="Cambria" w:hAnsi="Cambria" w:cs="Cambria"/>
          <w:color w:val="000000"/>
          <w:sz w:val="24"/>
          <w:szCs w:val="24"/>
        </w:rPr>
        <w:t>u tr</w:t>
      </w:r>
      <w:r>
        <w:rPr>
          <w:rFonts w:ascii="Cambria" w:eastAsia="Cambria" w:hAnsi="Cambria" w:cs="Cambria"/>
          <w:color w:val="000000"/>
          <w:sz w:val="24"/>
          <w:szCs w:val="24"/>
        </w:rPr>
        <w:t>ị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suy tim do viêm cơ tim c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p?</w:t>
      </w:r>
    </w:p>
    <w:p w14:paraId="3F639A83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A. Digoxin + l</w:t>
      </w:r>
      <w:r>
        <w:rPr>
          <w:rFonts w:ascii="Cambria" w:eastAsia="Cambria" w:hAnsi="Cambria" w:cs="Cambria"/>
          <w:color w:val="000000"/>
          <w:sz w:val="24"/>
          <w:szCs w:val="24"/>
        </w:rPr>
        <w:t>ợ</w:t>
      </w:r>
      <w:r>
        <w:rPr>
          <w:rFonts w:ascii="Cambria" w:eastAsia="Cambria" w:hAnsi="Cambria" w:cs="Cambria"/>
          <w:color w:val="000000"/>
          <w:sz w:val="24"/>
          <w:szCs w:val="24"/>
        </w:rPr>
        <w:t>i ti</w:t>
      </w:r>
      <w:r>
        <w:rPr>
          <w:rFonts w:ascii="Cambria" w:eastAsia="Cambria" w:hAnsi="Cambria" w:cs="Cambria"/>
          <w:color w:val="000000"/>
          <w:sz w:val="24"/>
          <w:szCs w:val="24"/>
        </w:rPr>
        <w:t>ể</w:t>
      </w:r>
      <w:r>
        <w:rPr>
          <w:rFonts w:ascii="Cambria" w:eastAsia="Cambria" w:hAnsi="Cambria" w:cs="Cambria"/>
          <w:color w:val="000000"/>
          <w:sz w:val="24"/>
          <w:szCs w:val="24"/>
        </w:rPr>
        <w:t>u</w:t>
      </w:r>
    </w:p>
    <w:p w14:paraId="3F639A84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B. Digoxin + Furosemide + Captopril</w:t>
      </w:r>
    </w:p>
    <w:sdt>
      <w:sdtPr>
        <w:tag w:val="goog_rdk_38"/>
        <w:id w:val="-661620272"/>
      </w:sdtPr>
      <w:sdtEndPr/>
      <w:sdtContent>
        <w:p w14:paraId="3F639A85" w14:textId="77777777" w:rsidR="00730358" w:rsidRDefault="009F4943">
          <w:pPr>
            <w:ind w:firstLine="720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C. Digoxin + furosemide + dãn m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ch + kháng đông</w:t>
          </w:r>
        </w:p>
      </w:sdtContent>
    </w:sdt>
    <w:p w14:paraId="3F639A86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 Dobutamine + furosemide + dãn m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ch</w:t>
      </w:r>
    </w:p>
    <w:p w14:paraId="3F639A87" w14:textId="77777777" w:rsidR="00730358" w:rsidRDefault="009F4943">
      <w:pPr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br/>
        <w:t>12. Bi</w:t>
      </w:r>
      <w:r>
        <w:rPr>
          <w:rFonts w:ascii="Cambria" w:eastAsia="Cambria" w:hAnsi="Cambria" w:cs="Cambria"/>
          <w:color w:val="000000"/>
          <w:sz w:val="24"/>
          <w:szCs w:val="24"/>
        </w:rPr>
        <w:t>ể</w:t>
      </w:r>
      <w:r>
        <w:rPr>
          <w:rFonts w:ascii="Cambria" w:eastAsia="Cambria" w:hAnsi="Cambria" w:cs="Cambria"/>
          <w:color w:val="000000"/>
          <w:sz w:val="24"/>
          <w:szCs w:val="24"/>
        </w:rPr>
        <w:t>u hi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n trung thành c</w:t>
      </w:r>
      <w:r>
        <w:rPr>
          <w:rFonts w:ascii="Cambria" w:eastAsia="Cambria" w:hAnsi="Cambria" w:cs="Cambria"/>
          <w:color w:val="000000"/>
          <w:sz w:val="24"/>
          <w:szCs w:val="24"/>
        </w:rPr>
        <w:t>ủ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a suy tim 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tr</w:t>
      </w:r>
      <w:r>
        <w:rPr>
          <w:rFonts w:ascii="Cambria" w:eastAsia="Cambria" w:hAnsi="Cambria" w:cs="Cambria"/>
          <w:color w:val="000000"/>
          <w:sz w:val="24"/>
          <w:szCs w:val="24"/>
        </w:rPr>
        <w:t>ẻ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nhũ nhi và tr</w:t>
      </w:r>
      <w:r>
        <w:rPr>
          <w:rFonts w:ascii="Cambria" w:eastAsia="Cambria" w:hAnsi="Cambria" w:cs="Cambria"/>
          <w:color w:val="000000"/>
          <w:sz w:val="24"/>
          <w:szCs w:val="24"/>
        </w:rPr>
        <w:t>ẻ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l</w:t>
      </w:r>
      <w:r>
        <w:rPr>
          <w:rFonts w:ascii="Cambria" w:eastAsia="Cambria" w:hAnsi="Cambria" w:cs="Cambria"/>
          <w:color w:val="000000"/>
          <w:sz w:val="24"/>
          <w:szCs w:val="24"/>
        </w:rPr>
        <w:t>ớ</w:t>
      </w:r>
      <w:r>
        <w:rPr>
          <w:rFonts w:ascii="Cambria" w:eastAsia="Cambria" w:hAnsi="Cambria" w:cs="Cambria"/>
          <w:color w:val="000000"/>
          <w:sz w:val="24"/>
          <w:szCs w:val="24"/>
        </w:rPr>
        <w:t>n?</w:t>
      </w:r>
    </w:p>
    <w:p w14:paraId="3F639A88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A.Th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nhanh, co lõm, phù chân</w:t>
      </w:r>
    </w:p>
    <w:sdt>
      <w:sdtPr>
        <w:tag w:val="goog_rdk_39"/>
        <w:id w:val="2095816067"/>
      </w:sdtPr>
      <w:sdtEndPr/>
      <w:sdtContent>
        <w:p w14:paraId="3F639A89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M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ch nhanh, th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ở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nhanh, rale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i, gan to</w:t>
          </w:r>
        </w:p>
      </w:sdtContent>
    </w:sdt>
    <w:p w14:paraId="3F639A8A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C. Khó th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khi g</w:t>
      </w:r>
      <w:r>
        <w:rPr>
          <w:rFonts w:ascii="Cambria" w:eastAsia="Cambria" w:hAnsi="Cambria" w:cs="Cambria"/>
          <w:color w:val="000000"/>
          <w:sz w:val="24"/>
          <w:szCs w:val="24"/>
        </w:rPr>
        <w:t>ắ</w:t>
      </w:r>
      <w:r>
        <w:rPr>
          <w:rFonts w:ascii="Cambria" w:eastAsia="Cambria" w:hAnsi="Cambria" w:cs="Cambria"/>
          <w:color w:val="000000"/>
          <w:sz w:val="24"/>
          <w:szCs w:val="24"/>
        </w:rPr>
        <w:t>ng s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c, ch</w:t>
      </w:r>
      <w:r>
        <w:rPr>
          <w:rFonts w:ascii="Cambria" w:eastAsia="Cambria" w:hAnsi="Cambria" w:cs="Cambria"/>
          <w:color w:val="000000"/>
          <w:sz w:val="24"/>
          <w:szCs w:val="24"/>
        </w:rPr>
        <w:t>ậ</w:t>
      </w:r>
      <w:r>
        <w:rPr>
          <w:rFonts w:ascii="Cambria" w:eastAsia="Cambria" w:hAnsi="Cambria" w:cs="Cambria"/>
          <w:color w:val="000000"/>
          <w:sz w:val="24"/>
          <w:szCs w:val="24"/>
        </w:rPr>
        <w:t>m tăng trư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>ng, tĩnh m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ch c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n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</w:p>
    <w:p w14:paraId="3F639A8B" w14:textId="77777777" w:rsidR="00730358" w:rsidRDefault="009F4943">
      <w:pPr>
        <w:ind w:firstLine="7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D. Khó th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k</w:t>
      </w:r>
      <w:r>
        <w:rPr>
          <w:rFonts w:ascii="Cambria" w:eastAsia="Cambria" w:hAnsi="Cambria" w:cs="Cambria"/>
          <w:color w:val="000000"/>
          <w:sz w:val="24"/>
          <w:szCs w:val="24"/>
        </w:rPr>
        <w:t>ị</w:t>
      </w:r>
      <w:r>
        <w:rPr>
          <w:rFonts w:ascii="Cambria" w:eastAsia="Cambria" w:hAnsi="Cambria" w:cs="Cambria"/>
          <w:color w:val="000000"/>
          <w:sz w:val="24"/>
          <w:szCs w:val="24"/>
        </w:rPr>
        <w:t>ch phát v</w:t>
      </w:r>
      <w:r>
        <w:rPr>
          <w:rFonts w:ascii="Cambria" w:eastAsia="Cambria" w:hAnsi="Cambria" w:cs="Cambria"/>
          <w:color w:val="000000"/>
          <w:sz w:val="24"/>
          <w:szCs w:val="24"/>
        </w:rPr>
        <w:t>ề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đêm, ho khan, khó th</w:t>
      </w:r>
      <w:r>
        <w:rPr>
          <w:rFonts w:ascii="Cambria" w:eastAsia="Cambria" w:hAnsi="Cambria" w:cs="Cambria"/>
          <w:color w:val="000000"/>
          <w:sz w:val="24"/>
          <w:szCs w:val="24"/>
        </w:rPr>
        <w:t>ở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khi n</w:t>
      </w:r>
      <w:r>
        <w:rPr>
          <w:rFonts w:ascii="Cambria" w:eastAsia="Cambria" w:hAnsi="Cambria" w:cs="Cambria"/>
          <w:color w:val="000000"/>
          <w:sz w:val="24"/>
          <w:szCs w:val="24"/>
        </w:rPr>
        <w:t>ằ</w:t>
      </w:r>
      <w:r>
        <w:rPr>
          <w:rFonts w:ascii="Cambria" w:eastAsia="Cambria" w:hAnsi="Cambria" w:cs="Cambria"/>
          <w:color w:val="000000"/>
          <w:sz w:val="24"/>
          <w:szCs w:val="24"/>
        </w:rPr>
        <w:t>m.</w:t>
      </w:r>
    </w:p>
    <w:p w14:paraId="3F639A8C" w14:textId="77777777" w:rsidR="00730358" w:rsidRDefault="00730358">
      <w:pPr>
        <w:rPr>
          <w:rFonts w:ascii="Cambria" w:eastAsia="Cambria" w:hAnsi="Cambria" w:cs="Cambria"/>
          <w:color w:val="000000"/>
          <w:sz w:val="24"/>
          <w:szCs w:val="24"/>
        </w:rPr>
      </w:pPr>
    </w:p>
    <w:p w14:paraId="3F639A8D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TN 2018 L1</w:t>
      </w:r>
      <w:commentRangeStart w:id="12"/>
      <w:r>
        <w:rPr>
          <w:noProof/>
        </w:rPr>
        <w:drawing>
          <wp:anchor distT="0" distB="0" distL="114935" distR="114935" simplePos="0" relativeHeight="251666432" behindDoc="0" locked="0" layoutInCell="1" hidden="0" allowOverlap="1" wp14:anchorId="3F639BE4" wp14:editId="3F639BE5">
            <wp:simplePos x="0" y="0"/>
            <wp:positionH relativeFrom="column">
              <wp:posOffset>1</wp:posOffset>
            </wp:positionH>
            <wp:positionV relativeFrom="paragraph">
              <wp:posOffset>467360</wp:posOffset>
            </wp:positionV>
            <wp:extent cx="5680075" cy="1459865"/>
            <wp:effectExtent l="0" t="0" r="0" b="0"/>
            <wp:wrapTopAndBottom distT="0" distB="0"/>
            <wp:docPr id="7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l="-9" t="-36" r="-8" b="-36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1459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commentRangeEnd w:id="12"/>
      <w:r w:rsidR="00DC0EAF">
        <w:rPr>
          <w:rStyle w:val="CommentReference"/>
          <w:rFonts w:ascii="Calibri" w:eastAsia="Calibri" w:hAnsi="Calibri"/>
          <w:b w:val="0"/>
          <w:bCs w:val="0"/>
          <w:kern w:val="0"/>
        </w:rPr>
        <w:commentReference w:id="12"/>
      </w:r>
    </w:p>
    <w:p w14:paraId="3F639A8E" w14:textId="77777777" w:rsidR="00730358" w:rsidRDefault="009F4943">
      <w:pPr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</w:p>
    <w:p w14:paraId="3F639A90" w14:textId="037407DA" w:rsidR="00730358" w:rsidRPr="00DC0EAF" w:rsidRDefault="009F4943" w:rsidP="00DC0EAF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TN 2018 L2</w:t>
      </w:r>
      <w:r>
        <w:rPr>
          <w:noProof/>
        </w:rPr>
        <w:drawing>
          <wp:anchor distT="0" distB="0" distL="114935" distR="114935" simplePos="0" relativeHeight="251667456" behindDoc="0" locked="0" layoutInCell="1" hidden="0" allowOverlap="1" wp14:anchorId="3F639BE6" wp14:editId="3F639BE7">
            <wp:simplePos x="0" y="0"/>
            <wp:positionH relativeFrom="column">
              <wp:posOffset>1</wp:posOffset>
            </wp:positionH>
            <wp:positionV relativeFrom="paragraph">
              <wp:posOffset>574675</wp:posOffset>
            </wp:positionV>
            <wp:extent cx="6082030" cy="1165860"/>
            <wp:effectExtent l="0" t="0" r="0" b="0"/>
            <wp:wrapTopAndBottom distT="0" distB="0"/>
            <wp:docPr id="7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l="-11" t="-58" r="-11" b="-5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1165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639A91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A92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NT a Nam</w:t>
      </w:r>
    </w:p>
    <w:p w14:paraId="3F639A9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1)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SS có th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t t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do suy tim do NN, ch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 câu sai:</w:t>
      </w:r>
    </w:p>
    <w:p w14:paraId="3F639A94" w14:textId="77777777" w:rsidR="00730358" w:rsidRDefault="009F4943">
      <w:pPr>
        <w:ind w:firstLine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a) Thi</w:t>
      </w:r>
      <w:r>
        <w:rPr>
          <w:rFonts w:ascii="Cambria" w:eastAsia="Cambria" w:hAnsi="Cambria" w:cs="Cambria"/>
          <w:color w:val="FF0000"/>
          <w:sz w:val="24"/>
          <w:szCs w:val="24"/>
        </w:rPr>
        <w:t>ế</w:t>
      </w:r>
      <w:r>
        <w:rPr>
          <w:rFonts w:ascii="Cambria" w:eastAsia="Cambria" w:hAnsi="Cambria" w:cs="Cambria"/>
          <w:color w:val="FF0000"/>
          <w:sz w:val="24"/>
          <w:szCs w:val="24"/>
        </w:rPr>
        <w:t>u máu</w:t>
      </w:r>
    </w:p>
    <w:sdt>
      <w:sdtPr>
        <w:tag w:val="goog_rdk_40"/>
        <w:id w:val="396401999"/>
      </w:sdtPr>
      <w:sdtEndPr/>
      <w:sdtContent>
        <w:p w14:paraId="3F639A95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b) Thi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ế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u B1 </w:t>
          </w:r>
        </w:p>
      </w:sdtContent>
    </w:sdt>
    <w:p w14:paraId="3F639A96" w14:textId="77777777" w:rsidR="00730358" w:rsidRDefault="009F4943">
      <w:pPr>
        <w:ind w:firstLine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c) 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 K</w:t>
      </w:r>
    </w:p>
    <w:p w14:paraId="3F639A97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d) 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 Ca</w:t>
      </w:r>
    </w:p>
    <w:p w14:paraId="3F639A98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d) 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 Mg</w:t>
      </w:r>
    </w:p>
    <w:p w14:paraId="3F639A99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2)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HF có shunt T-P</w:t>
      </w:r>
    </w:p>
    <w:p w14:paraId="3F639A9A" w14:textId="77777777" w:rsidR="00730358" w:rsidRDefault="009F4943">
      <w:pPr>
        <w:numPr>
          <w:ilvl w:val="0"/>
          <w:numId w:val="9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Tr</w:t>
      </w:r>
      <w:r>
        <w:rPr>
          <w:rFonts w:ascii="Cambria" w:eastAsia="Cambria" w:hAnsi="Cambria" w:cs="Cambria"/>
          <w:color w:val="FF0000"/>
          <w:sz w:val="24"/>
          <w:szCs w:val="24"/>
        </w:rPr>
        <w:t>ẻ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nh</w:t>
      </w:r>
      <w:r>
        <w:rPr>
          <w:rFonts w:ascii="Cambria" w:eastAsia="Cambria" w:hAnsi="Cambria" w:cs="Cambria"/>
          <w:color w:val="FF0000"/>
          <w:sz w:val="24"/>
          <w:szCs w:val="24"/>
        </w:rPr>
        <w:t>ỏ</w:t>
      </w:r>
      <w:r>
        <w:rPr>
          <w:rFonts w:ascii="Cambria" w:eastAsia="Cambria" w:hAnsi="Cambria" w:cs="Cambria"/>
          <w:color w:val="FF0000"/>
          <w:sz w:val="24"/>
          <w:szCs w:val="24"/>
        </w:rPr>
        <w:t>: Furosemide, digoxin, tránh O2 toàn thân, thông khí nhân t</w:t>
      </w:r>
      <w:r>
        <w:rPr>
          <w:rFonts w:ascii="Cambria" w:eastAsia="Cambria" w:hAnsi="Cambria" w:cs="Cambria"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color w:val="FF0000"/>
          <w:sz w:val="24"/>
          <w:szCs w:val="24"/>
        </w:rPr>
        <w:t>o gi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>m thông khí ph</w:t>
      </w:r>
      <w:r>
        <w:rPr>
          <w:rFonts w:ascii="Cambria" w:eastAsia="Cambria" w:hAnsi="Cambria" w:cs="Cambria"/>
          <w:color w:val="FF0000"/>
          <w:sz w:val="24"/>
          <w:szCs w:val="24"/>
        </w:rPr>
        <w:t>ế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nang</w:t>
      </w:r>
    </w:p>
    <w:p w14:paraId="3F639A9B" w14:textId="77777777" w:rsidR="00730358" w:rsidRDefault="009F4943">
      <w:pPr>
        <w:numPr>
          <w:ilvl w:val="0"/>
          <w:numId w:val="9"/>
        </w:num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Nhũ nhi: Furosemide, digo</w:t>
      </w:r>
      <w:r>
        <w:rPr>
          <w:rFonts w:ascii="Cambria" w:eastAsia="Cambria" w:hAnsi="Cambria" w:cs="Cambria"/>
          <w:color w:val="FF0000"/>
          <w:sz w:val="24"/>
          <w:szCs w:val="24"/>
        </w:rPr>
        <w:t>xin, ACE</w:t>
      </w:r>
    </w:p>
    <w:p w14:paraId="3F639A9C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2)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HF có h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p LVOT</w:t>
      </w:r>
    </w:p>
    <w:sdt>
      <w:sdtPr>
        <w:tag w:val="goog_rdk_41"/>
        <w:id w:val="842049346"/>
      </w:sdtPr>
      <w:sdtEndPr/>
      <w:sdtContent>
        <w:p w14:paraId="3F639A9D" w14:textId="77777777" w:rsidR="00730358" w:rsidRDefault="009F4943">
          <w:pPr>
            <w:ind w:firstLine="720"/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Sơ sinh PE1, tránh O2 li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 cao, thông khí nhân t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o gi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m thông khí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ế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nang, l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ti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ể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</w:t>
          </w:r>
        </w:p>
      </w:sdtContent>
    </w:sdt>
    <w:p w14:paraId="3F639A9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3)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HF do viêm cơ tim</w:t>
      </w:r>
    </w:p>
    <w:sdt>
      <w:sdtPr>
        <w:tag w:val="goog_rdk_42"/>
        <w:id w:val="-383256313"/>
      </w:sdtPr>
      <w:sdtEndPr/>
      <w:sdtContent>
        <w:p w14:paraId="3F639A9F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Furosemide, doubotamine (digoxin/nh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ẹ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), trinitrate s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ớ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m (ACE/Rosardine nh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ẹ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), kháng đông</w:t>
          </w:r>
        </w:p>
      </w:sdtContent>
    </w:sdt>
    <w:p w14:paraId="3F639AA0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4)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HF có shunt T-P nhưng áp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ĐMP g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b</w:t>
      </w:r>
      <w:r>
        <w:rPr>
          <w:rFonts w:ascii="Cambria" w:eastAsia="Cambria" w:hAnsi="Cambria" w:cs="Cambria"/>
          <w:sz w:val="24"/>
          <w:szCs w:val="24"/>
        </w:rPr>
        <w:t>ằ</w:t>
      </w:r>
      <w:r>
        <w:rPr>
          <w:rFonts w:ascii="Cambria" w:eastAsia="Cambria" w:hAnsi="Cambria" w:cs="Cambria"/>
          <w:sz w:val="24"/>
          <w:szCs w:val="24"/>
        </w:rPr>
        <w:t>ng áp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ĐMC</w:t>
      </w:r>
    </w:p>
    <w:sdt>
      <w:sdtPr>
        <w:tag w:val="goog_rdk_43"/>
        <w:id w:val="-235409847"/>
      </w:sdtPr>
      <w:sdtEndPr/>
      <w:sdtContent>
        <w:p w14:paraId="3F639AA1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Đi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 tr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ị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như tăng áp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i: L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ti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ể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u, th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ở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O2, giãn m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ch</w:t>
          </w:r>
        </w:p>
      </w:sdtContent>
    </w:sdt>
    <w:p w14:paraId="3F639AA2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6)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tim b</w:t>
      </w:r>
      <w:r>
        <w:rPr>
          <w:rFonts w:ascii="Cambria" w:eastAsia="Cambria" w:hAnsi="Cambria" w:cs="Cambria"/>
          <w:sz w:val="24"/>
          <w:szCs w:val="24"/>
        </w:rPr>
        <w:t>ằ</w:t>
      </w:r>
      <w:r>
        <w:rPr>
          <w:rFonts w:ascii="Cambria" w:eastAsia="Cambria" w:hAnsi="Cambria" w:cs="Cambria"/>
          <w:sz w:val="24"/>
          <w:szCs w:val="24"/>
        </w:rPr>
        <w:t>ng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tăng co:</w:t>
      </w:r>
    </w:p>
    <w:p w14:paraId="3F639AA3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</w:rPr>
        <w:t>a) Dopamine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5-10 mcg/kg/phút không ph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 là ch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a hàng đ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 xml:space="preserve">u 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-&gt; là l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ự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a ch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ọ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 hàng 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ầ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u</w:t>
      </w:r>
    </w:p>
    <w:p w14:paraId="3F639AA4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b) Dobutamine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u…là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a ch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 hàng đ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u</w:t>
      </w:r>
    </w:p>
    <w:p w14:paraId="3F639AA5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c) CĐ khi suy tim ho</w:t>
      </w:r>
      <w:r>
        <w:rPr>
          <w:rFonts w:ascii="Cambria" w:eastAsia="Cambria" w:hAnsi="Cambria" w:cs="Cambria"/>
          <w:color w:val="FF0000"/>
          <w:sz w:val="24"/>
          <w:szCs w:val="24"/>
        </w:rPr>
        <w:t>ặ</w:t>
      </w:r>
      <w:r>
        <w:rPr>
          <w:rFonts w:ascii="Cambria" w:eastAsia="Cambria" w:hAnsi="Cambria" w:cs="Cambria"/>
          <w:color w:val="FF0000"/>
          <w:sz w:val="24"/>
          <w:szCs w:val="24"/>
        </w:rPr>
        <w:t>c s</w:t>
      </w:r>
      <w:r>
        <w:rPr>
          <w:rFonts w:ascii="Cambria" w:eastAsia="Cambria" w:hAnsi="Cambria" w:cs="Cambria"/>
          <w:color w:val="FF0000"/>
          <w:sz w:val="24"/>
          <w:szCs w:val="24"/>
        </w:rPr>
        <w:t>ố</w:t>
      </w:r>
      <w:r>
        <w:rPr>
          <w:rFonts w:ascii="Cambria" w:eastAsia="Cambria" w:hAnsi="Cambria" w:cs="Cambria"/>
          <w:color w:val="FF0000"/>
          <w:sz w:val="24"/>
          <w:szCs w:val="24"/>
        </w:rPr>
        <w:t>c tim n</w:t>
      </w:r>
      <w:r>
        <w:rPr>
          <w:rFonts w:ascii="Cambria" w:eastAsia="Cambria" w:hAnsi="Cambria" w:cs="Cambria"/>
          <w:color w:val="FF0000"/>
          <w:sz w:val="24"/>
          <w:szCs w:val="24"/>
        </w:rPr>
        <w:t>ặ</w:t>
      </w:r>
      <w:r>
        <w:rPr>
          <w:rFonts w:ascii="Cambria" w:eastAsia="Cambria" w:hAnsi="Cambria" w:cs="Cambria"/>
          <w:color w:val="FF0000"/>
          <w:sz w:val="24"/>
          <w:szCs w:val="24"/>
        </w:rPr>
        <w:t>ng</w:t>
      </w:r>
      <w:r>
        <w:rPr>
          <w:rFonts w:ascii="Cambria" w:eastAsia="Cambria" w:hAnsi="Cambria" w:cs="Cambria"/>
          <w:sz w:val="24"/>
          <w:szCs w:val="24"/>
        </w:rPr>
        <w:t xml:space="preserve">  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-&gt; s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 tim, suy tim c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ấ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p, suy tim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 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ộ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III, IV</w:t>
      </w:r>
    </w:p>
    <w:p w14:paraId="3F639AA6" w14:textId="77777777" w:rsidR="00730358" w:rsidRDefault="009F4943">
      <w:p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7) THLS: đang dùng Digoxin + Furosemide,</w:t>
      </w:r>
      <w:r>
        <w:rPr>
          <w:rFonts w:ascii="Cambria" w:eastAsia="Cambria" w:hAnsi="Cambria" w:cs="Cambria"/>
          <w:sz w:val="24"/>
          <w:szCs w:val="24"/>
        </w:rPr>
        <w:t xml:space="preserve"> loá m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t khi nhìn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y ánh sáng, 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i cái gì đó không nh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 (đ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lo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i là </w:t>
      </w:r>
      <w:r>
        <w:rPr>
          <w:rFonts w:ascii="Cambria" w:eastAsia="Cambria" w:hAnsi="Cambria" w:cs="Cambria"/>
          <w:color w:val="FF0000"/>
          <w:sz w:val="24"/>
          <w:szCs w:val="24"/>
        </w:rPr>
        <w:t>ng</w:t>
      </w:r>
      <w:r>
        <w:rPr>
          <w:rFonts w:ascii="Cambria" w:eastAsia="Cambria" w:hAnsi="Cambria" w:cs="Cambria"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đ</w:t>
      </w:r>
      <w:r>
        <w:rPr>
          <w:rFonts w:ascii="Cambria" w:eastAsia="Cambria" w:hAnsi="Cambria" w:cs="Cambria"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color w:val="FF0000"/>
          <w:sz w:val="24"/>
          <w:szCs w:val="24"/>
        </w:rPr>
        <w:t>c Digoxin)</w:t>
      </w:r>
    </w:p>
    <w:p w14:paraId="3F639AA7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giác: nhìn m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, nhìn màu cam vàng, lóa m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t -&gt; s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 xml:space="preserve"> ánh sáng</w:t>
      </w:r>
    </w:p>
    <w:p w14:paraId="3F639AA8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8) Ch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 câu đúng v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 xml:space="preserve">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Digoxin:</w:t>
      </w:r>
    </w:p>
    <w:p w14:paraId="3F639AA9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a) TE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bi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>u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b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>i tình tr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ng HF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 lên</w:t>
      </w:r>
    </w:p>
    <w:p w14:paraId="3F639AAA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b) Lo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trên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đang dùng Digoxin luôn ph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 coi là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</w:t>
      </w:r>
    </w:p>
    <w:p w14:paraId="3F639AAB" w14:textId="77777777" w:rsidR="00730358" w:rsidRDefault="009F4943">
      <w:pPr>
        <w:ind w:firstLine="720"/>
        <w:rPr>
          <w:rFonts w:ascii="Cambria" w:eastAsia="Cambria" w:hAnsi="Cambria" w:cs="Cambria"/>
          <w:b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color w:val="FF0000"/>
          <w:sz w:val="24"/>
          <w:szCs w:val="24"/>
        </w:rPr>
        <w:t>d) T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ấ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t c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 xml:space="preserve"> đ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u đúng</w:t>
      </w:r>
    </w:p>
    <w:p w14:paraId="3F639AAC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9) PP theo dõi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Digoxin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t nh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trên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đang dùng Digoxin + Furosemid + Captopril:</w:t>
      </w:r>
    </w:p>
    <w:sdt>
      <w:sdtPr>
        <w:tag w:val="goog_rdk_44"/>
        <w:id w:val="-804233204"/>
      </w:sdtPr>
      <w:sdtEndPr/>
      <w:sdtContent>
        <w:p w14:paraId="3F639AAD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a) ECG</w:t>
          </w:r>
        </w:p>
      </w:sdtContent>
    </w:sdt>
    <w:p w14:paraId="3F639AAE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b) Ion đ</w:t>
      </w:r>
      <w:r>
        <w:rPr>
          <w:rFonts w:ascii="Cambria" w:eastAsia="Cambria" w:hAnsi="Cambria" w:cs="Cambria"/>
          <w:sz w:val="24"/>
          <w:szCs w:val="24"/>
        </w:rPr>
        <w:t>ồ</w:t>
      </w:r>
    </w:p>
    <w:p w14:paraId="3F639AAF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c) Đ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nh lư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ng Digoxin máu</w:t>
      </w:r>
    </w:p>
    <w:p w14:paraId="3F639AB0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10) THLS: tím khi bú, T2 đanh, gan 2cm,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 ran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</w:t>
      </w:r>
      <w:r>
        <w:rPr>
          <w:rFonts w:ascii="Cambria" w:eastAsia="Cambria" w:hAnsi="Cambria" w:cs="Cambria"/>
          <w:sz w:val="24"/>
          <w:szCs w:val="24"/>
        </w:rPr>
        <w:t>, không co kéo, CRT &gt;2s, chi mát, 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i ch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n đoán:</w:t>
      </w:r>
    </w:p>
    <w:p w14:paraId="3F639AB1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a) Suy tim c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 + TBS tím tăng lưu lư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ng máu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</w:t>
      </w:r>
    </w:p>
    <w:sdt>
      <w:sdtPr>
        <w:tag w:val="goog_rdk_45"/>
        <w:id w:val="307837543"/>
      </w:sdtPr>
      <w:sdtEndPr/>
      <w:sdtContent>
        <w:p w14:paraId="3F639AB2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b) Suy tim c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p + cơn cao áp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c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p tính</w:t>
          </w:r>
        </w:p>
      </w:sdtContent>
    </w:sdt>
    <w:p w14:paraId="3F639AB3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c) Suy tim c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 + Cơn cao áp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+ VP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 + SHH</w:t>
      </w:r>
    </w:p>
    <w:p w14:paraId="3F639AB4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d) VP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 + SHH</w:t>
      </w:r>
    </w:p>
    <w:p w14:paraId="3F639AB5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NT a Hi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u</w:t>
      </w:r>
    </w:p>
    <w:p w14:paraId="3F639AB6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Tình 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ng: Bé gái 10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i, đau 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ng 2 tu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nay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nh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p vi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n </w:t>
      </w:r>
    </w:p>
    <w:p w14:paraId="3F639AB7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Khám: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n</w:t>
      </w:r>
      <w:r>
        <w:rPr>
          <w:rFonts w:ascii="Cambria" w:eastAsia="Cambria" w:hAnsi="Cambria" w:cs="Cambria"/>
          <w:sz w:val="24"/>
          <w:szCs w:val="24"/>
        </w:rPr>
        <w:t>ằ</w:t>
      </w:r>
      <w:r>
        <w:rPr>
          <w:rFonts w:ascii="Cambria" w:eastAsia="Cambria" w:hAnsi="Cambria" w:cs="Cambria"/>
          <w:sz w:val="24"/>
          <w:szCs w:val="24"/>
        </w:rPr>
        <w:t>m đ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u cao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ch: 120 l/p, HA 95/60, chi mát, CRT 3s, tim LS 6 ngoài đư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trung đòn, m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m ATTT 3/6, ATTTr 3/6, P2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nh, Gan 2cm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</w:t>
      </w:r>
    </w:p>
    <w:p w14:paraId="3F639AB8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1. Ch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n đoán:</w:t>
      </w:r>
    </w:p>
    <w:p w14:paraId="3F639AB9" w14:textId="77777777" w:rsidR="00730358" w:rsidRDefault="009F4943">
      <w:pPr>
        <w:ind w:firstLine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A. Viêm tim do th</w:t>
      </w:r>
      <w:r>
        <w:rPr>
          <w:rFonts w:ascii="Cambria" w:eastAsia="Cambria" w:hAnsi="Cambria" w:cs="Cambria"/>
          <w:color w:val="FF0000"/>
          <w:sz w:val="24"/>
          <w:szCs w:val="24"/>
        </w:rPr>
        <w:t>ấ</w:t>
      </w:r>
      <w:r>
        <w:rPr>
          <w:rFonts w:ascii="Cambria" w:eastAsia="Cambria" w:hAnsi="Cambria" w:cs="Cambria"/>
          <w:color w:val="FF0000"/>
          <w:sz w:val="24"/>
          <w:szCs w:val="24"/>
        </w:rPr>
        <w:t>p tim c</w:t>
      </w:r>
      <w:r>
        <w:rPr>
          <w:rFonts w:ascii="Cambria" w:eastAsia="Cambria" w:hAnsi="Cambria" w:cs="Cambria"/>
          <w:color w:val="FF0000"/>
          <w:sz w:val="24"/>
          <w:szCs w:val="24"/>
        </w:rPr>
        <w:t>ấ</w:t>
      </w:r>
      <w:r>
        <w:rPr>
          <w:rFonts w:ascii="Cambria" w:eastAsia="Cambria" w:hAnsi="Cambria" w:cs="Cambria"/>
          <w:color w:val="FF0000"/>
          <w:sz w:val="24"/>
          <w:szCs w:val="24"/>
        </w:rPr>
        <w:t>p (Viêm tim toàn b</w:t>
      </w:r>
      <w:r>
        <w:rPr>
          <w:rFonts w:ascii="Cambria" w:eastAsia="Cambria" w:hAnsi="Cambria" w:cs="Cambria"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(3 l</w:t>
      </w:r>
      <w:r>
        <w:rPr>
          <w:rFonts w:ascii="Cambria" w:eastAsia="Cambria" w:hAnsi="Cambria" w:cs="Cambria"/>
          <w:color w:val="FF0000"/>
          <w:sz w:val="24"/>
          <w:szCs w:val="24"/>
        </w:rPr>
        <w:t>ớ</w:t>
      </w:r>
      <w:r>
        <w:rPr>
          <w:rFonts w:ascii="Cambria" w:eastAsia="Cambria" w:hAnsi="Cambria" w:cs="Cambria"/>
          <w:color w:val="FF0000"/>
          <w:sz w:val="24"/>
          <w:szCs w:val="24"/>
        </w:rPr>
        <w:t>p cùng lúc): m</w:t>
      </w:r>
      <w:r>
        <w:rPr>
          <w:rFonts w:ascii="Cambria" w:eastAsia="Cambria" w:hAnsi="Cambria" w:cs="Cambria"/>
          <w:color w:val="FF0000"/>
          <w:sz w:val="24"/>
          <w:szCs w:val="24"/>
        </w:rPr>
        <w:t>ứ</w:t>
      </w:r>
      <w:r>
        <w:rPr>
          <w:rFonts w:ascii="Cambria" w:eastAsia="Cambria" w:hAnsi="Cambria" w:cs="Cambria"/>
          <w:color w:val="FF0000"/>
          <w:sz w:val="24"/>
          <w:szCs w:val="24"/>
        </w:rPr>
        <w:t>c đ</w:t>
      </w:r>
      <w:r>
        <w:rPr>
          <w:rFonts w:ascii="Cambria" w:eastAsia="Cambria" w:hAnsi="Cambria" w:cs="Cambria"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n</w:t>
      </w:r>
      <w:r>
        <w:rPr>
          <w:rFonts w:ascii="Cambria" w:eastAsia="Cambria" w:hAnsi="Cambria" w:cs="Cambria"/>
          <w:color w:val="FF0000"/>
          <w:sz w:val="24"/>
          <w:szCs w:val="24"/>
        </w:rPr>
        <w:t>ặ</w:t>
      </w:r>
      <w:r>
        <w:rPr>
          <w:rFonts w:ascii="Cambria" w:eastAsia="Cambria" w:hAnsi="Cambria" w:cs="Cambria"/>
          <w:color w:val="FF0000"/>
          <w:sz w:val="24"/>
          <w:szCs w:val="24"/>
        </w:rPr>
        <w:t>ng: suy tim, tim to, có các âm th</w:t>
      </w:r>
      <w:r>
        <w:rPr>
          <w:rFonts w:ascii="Cambria" w:eastAsia="Cambria" w:hAnsi="Cambria" w:cs="Cambria"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color w:val="FF0000"/>
          <w:sz w:val="24"/>
          <w:szCs w:val="24"/>
        </w:rPr>
        <w:t>i l</w:t>
      </w:r>
      <w:r>
        <w:rPr>
          <w:rFonts w:ascii="Cambria" w:eastAsia="Cambria" w:hAnsi="Cambria" w:cs="Cambria"/>
          <w:color w:val="FF0000"/>
          <w:sz w:val="24"/>
          <w:szCs w:val="24"/>
        </w:rPr>
        <w:t>ớ</w:t>
      </w:r>
      <w:r>
        <w:rPr>
          <w:rFonts w:ascii="Cambria" w:eastAsia="Cambria" w:hAnsi="Cambria" w:cs="Cambria"/>
          <w:color w:val="FF0000"/>
          <w:sz w:val="24"/>
          <w:szCs w:val="24"/>
        </w:rPr>
        <w:t>n (do t</w:t>
      </w:r>
      <w:r>
        <w:rPr>
          <w:rFonts w:ascii="Cambria" w:eastAsia="Cambria" w:hAnsi="Cambria" w:cs="Cambria"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color w:val="FF0000"/>
          <w:sz w:val="24"/>
          <w:szCs w:val="24"/>
        </w:rPr>
        <w:t>n thương van hay tim to), t</w:t>
      </w:r>
      <w:r>
        <w:rPr>
          <w:rFonts w:ascii="Cambria" w:eastAsia="Cambria" w:hAnsi="Cambria" w:cs="Cambria"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color w:val="FF0000"/>
          <w:sz w:val="24"/>
          <w:szCs w:val="24"/>
        </w:rPr>
        <w:t>n thương van n</w:t>
      </w:r>
      <w:r>
        <w:rPr>
          <w:rFonts w:ascii="Cambria" w:eastAsia="Cambria" w:hAnsi="Cambria" w:cs="Cambria"/>
          <w:color w:val="FF0000"/>
          <w:sz w:val="24"/>
          <w:szCs w:val="24"/>
        </w:rPr>
        <w:t>ặ</w:t>
      </w:r>
      <w:r>
        <w:rPr>
          <w:rFonts w:ascii="Cambria" w:eastAsia="Cambria" w:hAnsi="Cambria" w:cs="Cambria"/>
          <w:color w:val="FF0000"/>
          <w:sz w:val="24"/>
          <w:szCs w:val="24"/>
        </w:rPr>
        <w:t>ng ho</w:t>
      </w:r>
      <w:r>
        <w:rPr>
          <w:rFonts w:ascii="Cambria" w:eastAsia="Cambria" w:hAnsi="Cambria" w:cs="Cambria"/>
          <w:color w:val="FF0000"/>
          <w:sz w:val="24"/>
          <w:szCs w:val="24"/>
        </w:rPr>
        <w:t>ặ</w:t>
      </w:r>
      <w:r>
        <w:rPr>
          <w:rFonts w:ascii="Cambria" w:eastAsia="Cambria" w:hAnsi="Cambria" w:cs="Cambria"/>
          <w:color w:val="FF0000"/>
          <w:sz w:val="24"/>
          <w:szCs w:val="24"/>
        </w:rPr>
        <w:t>c t</w:t>
      </w:r>
      <w:r>
        <w:rPr>
          <w:rFonts w:ascii="Cambria" w:eastAsia="Cambria" w:hAnsi="Cambria" w:cs="Cambria"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color w:val="FF0000"/>
          <w:sz w:val="24"/>
          <w:szCs w:val="24"/>
        </w:rPr>
        <w:t>n thương nhi</w:t>
      </w:r>
      <w:r>
        <w:rPr>
          <w:rFonts w:ascii="Cambria" w:eastAsia="Cambria" w:hAnsi="Cambria" w:cs="Cambria"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color w:val="FF0000"/>
          <w:sz w:val="24"/>
          <w:szCs w:val="24"/>
        </w:rPr>
        <w:t>u van, t</w:t>
      </w:r>
      <w:r>
        <w:rPr>
          <w:rFonts w:ascii="Cambria" w:eastAsia="Cambria" w:hAnsi="Cambria" w:cs="Cambria"/>
          <w:color w:val="FF0000"/>
          <w:sz w:val="24"/>
          <w:szCs w:val="24"/>
        </w:rPr>
        <w:t>ồ</w:t>
      </w:r>
      <w:r>
        <w:rPr>
          <w:rFonts w:ascii="Cambria" w:eastAsia="Cambria" w:hAnsi="Cambria" w:cs="Cambria"/>
          <w:color w:val="FF0000"/>
          <w:sz w:val="24"/>
          <w:szCs w:val="24"/>
        </w:rPr>
        <w:t>n t</w:t>
      </w:r>
      <w:r>
        <w:rPr>
          <w:rFonts w:ascii="Cambria" w:eastAsia="Cambria" w:hAnsi="Cambria" w:cs="Cambria"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color w:val="FF0000"/>
          <w:sz w:val="24"/>
          <w:szCs w:val="24"/>
        </w:rPr>
        <w:t>i sau đ</w:t>
      </w:r>
      <w:r>
        <w:rPr>
          <w:rFonts w:ascii="Cambria" w:eastAsia="Cambria" w:hAnsi="Cambria" w:cs="Cambria"/>
          <w:color w:val="FF0000"/>
          <w:sz w:val="24"/>
          <w:szCs w:val="24"/>
        </w:rPr>
        <w:t>ợ</w:t>
      </w:r>
      <w:r>
        <w:rPr>
          <w:rFonts w:ascii="Cambria" w:eastAsia="Cambria" w:hAnsi="Cambria" w:cs="Cambria"/>
          <w:color w:val="FF0000"/>
          <w:sz w:val="24"/>
          <w:szCs w:val="24"/>
        </w:rPr>
        <w:t>t c</w:t>
      </w:r>
      <w:r>
        <w:rPr>
          <w:rFonts w:ascii="Cambria" w:eastAsia="Cambria" w:hAnsi="Cambria" w:cs="Cambria"/>
          <w:color w:val="FF0000"/>
          <w:sz w:val="24"/>
          <w:szCs w:val="24"/>
        </w:rPr>
        <w:t>ấ</w:t>
      </w:r>
      <w:r>
        <w:rPr>
          <w:rFonts w:ascii="Cambria" w:eastAsia="Cambria" w:hAnsi="Cambria" w:cs="Cambria"/>
          <w:color w:val="FF0000"/>
          <w:sz w:val="24"/>
          <w:szCs w:val="24"/>
        </w:rPr>
        <w:t>p, đ</w:t>
      </w:r>
      <w:r>
        <w:rPr>
          <w:rFonts w:ascii="Cambria" w:eastAsia="Cambria" w:hAnsi="Cambria" w:cs="Cambria"/>
          <w:color w:val="FF0000"/>
          <w:sz w:val="24"/>
          <w:szCs w:val="24"/>
        </w:rPr>
        <w:t>ể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l</w:t>
      </w:r>
      <w:r>
        <w:rPr>
          <w:rFonts w:ascii="Cambria" w:eastAsia="Cambria" w:hAnsi="Cambria" w:cs="Cambria"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color w:val="FF0000"/>
          <w:sz w:val="24"/>
          <w:szCs w:val="24"/>
        </w:rPr>
        <w:t>i di ch</w:t>
      </w:r>
      <w:r>
        <w:rPr>
          <w:rFonts w:ascii="Cambria" w:eastAsia="Cambria" w:hAnsi="Cambria" w:cs="Cambria"/>
          <w:color w:val="FF0000"/>
          <w:sz w:val="24"/>
          <w:szCs w:val="24"/>
        </w:rPr>
        <w:t>ứ</w:t>
      </w:r>
      <w:r>
        <w:rPr>
          <w:rFonts w:ascii="Cambria" w:eastAsia="Cambria" w:hAnsi="Cambria" w:cs="Cambria"/>
          <w:color w:val="FF0000"/>
          <w:sz w:val="24"/>
          <w:szCs w:val="24"/>
        </w:rPr>
        <w:t>ng vĩnh vi</w:t>
      </w:r>
      <w:r>
        <w:rPr>
          <w:rFonts w:ascii="Cambria" w:eastAsia="Cambria" w:hAnsi="Cambria" w:cs="Cambria"/>
          <w:color w:val="FF0000"/>
          <w:sz w:val="24"/>
          <w:szCs w:val="24"/>
        </w:rPr>
        <w:t>ễ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n. </w:t>
      </w:r>
    </w:p>
    <w:p w14:paraId="3F639ABA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B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nh van tim</w:t>
      </w:r>
      <w:r>
        <w:rPr>
          <w:rFonts w:ascii="Cambria" w:eastAsia="Cambria" w:hAnsi="Cambria" w:cs="Cambria"/>
          <w:sz w:val="24"/>
          <w:szCs w:val="24"/>
        </w:rPr>
        <w:t xml:space="preserve"> 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u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</w:t>
      </w:r>
    </w:p>
    <w:p w14:paraId="3F639ABB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2. trong th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 tim trên phân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suy tim:</w:t>
      </w:r>
    </w:p>
    <w:p w14:paraId="3F639ABC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NYHA 1</w:t>
      </w:r>
    </w:p>
    <w:p w14:paraId="3F639ABD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B. NYHA 2</w:t>
      </w:r>
    </w:p>
    <w:p w14:paraId="3F639ABE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NYHA 3</w:t>
      </w:r>
    </w:p>
    <w:p w14:paraId="3F639ABF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NYHA 4</w:t>
      </w:r>
    </w:p>
    <w:sdt>
      <w:sdtPr>
        <w:tag w:val="goog_rdk_46"/>
        <w:id w:val="-649139449"/>
      </w:sdtPr>
      <w:sdtEndPr/>
      <w:sdtContent>
        <w:p w14:paraId="3F639AC0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E. suy tim c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p ( NYHA dùng cho phân đ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ộ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suy tim m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ạ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 )</w:t>
          </w:r>
        </w:p>
      </w:sdtContent>
    </w:sdt>
    <w:p w14:paraId="3F639AC1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3. 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i nh</w:t>
      </w:r>
      <w:r>
        <w:rPr>
          <w:rFonts w:ascii="Cambria" w:eastAsia="Cambria" w:hAnsi="Cambria" w:cs="Cambria"/>
          <w:sz w:val="24"/>
          <w:szCs w:val="24"/>
        </w:rPr>
        <w:t>ữ</w:t>
      </w:r>
      <w:r>
        <w:rPr>
          <w:rFonts w:ascii="Cambria" w:eastAsia="Cambria" w:hAnsi="Cambria" w:cs="Cambria"/>
          <w:sz w:val="24"/>
          <w:szCs w:val="24"/>
        </w:rPr>
        <w:t>ng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dùng</w:t>
      </w:r>
    </w:p>
    <w:p w14:paraId="3F639AC2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digoxin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n công</w:t>
      </w:r>
    </w:p>
    <w:p w14:paraId="3F639AC3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digoxin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duy trì</w:t>
      </w:r>
    </w:p>
    <w:p w14:paraId="3F639AC4" w14:textId="77777777" w:rsidR="00730358" w:rsidRDefault="009F4943">
      <w:pPr>
        <w:ind w:left="72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 xml:space="preserve">C. dobutamin </w:t>
      </w:r>
    </w:p>
    <w:p w14:paraId="3F639AC5" w14:textId="77777777" w:rsidR="00730358" w:rsidRDefault="009F4943">
      <w:pPr>
        <w:numPr>
          <w:ilvl w:val="0"/>
          <w:numId w:val="1"/>
        </w:num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 xml:space="preserve">theo SGK và cô thanh </w:t>
      </w:r>
      <w:r>
        <w:rPr>
          <w:rFonts w:ascii="Cambria" w:eastAsia="Cambria" w:hAnsi="Cambria" w:cs="Cambria"/>
          <w:color w:val="FF0000"/>
          <w:sz w:val="24"/>
          <w:szCs w:val="24"/>
        </w:rPr>
        <w:t>Lan thì dobutamin, digoxin ch</w:t>
      </w:r>
      <w:r>
        <w:rPr>
          <w:rFonts w:ascii="Cambria" w:eastAsia="Cambria" w:hAnsi="Cambria" w:cs="Cambria"/>
          <w:color w:val="FF0000"/>
          <w:sz w:val="24"/>
          <w:szCs w:val="24"/>
        </w:rPr>
        <w:t>ỉ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cho suy tim nh</w:t>
      </w:r>
      <w:r>
        <w:rPr>
          <w:rFonts w:ascii="Cambria" w:eastAsia="Cambria" w:hAnsi="Cambria" w:cs="Cambria"/>
          <w:color w:val="FF0000"/>
          <w:sz w:val="24"/>
          <w:szCs w:val="24"/>
        </w:rPr>
        <w:t>ẹ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v</w:t>
      </w:r>
      <w:r>
        <w:rPr>
          <w:rFonts w:ascii="Cambria" w:eastAsia="Cambria" w:hAnsi="Cambria" w:cs="Cambria"/>
          <w:color w:val="FF0000"/>
          <w:sz w:val="24"/>
          <w:szCs w:val="24"/>
        </w:rPr>
        <w:t>ớ</w:t>
      </w:r>
      <w:r>
        <w:rPr>
          <w:rFonts w:ascii="Cambria" w:eastAsia="Cambria" w:hAnsi="Cambria" w:cs="Cambria"/>
          <w:color w:val="FF0000"/>
          <w:sz w:val="24"/>
          <w:szCs w:val="24"/>
        </w:rPr>
        <w:t>i li</w:t>
      </w:r>
      <w:r>
        <w:rPr>
          <w:rFonts w:ascii="Cambria" w:eastAsia="Cambria" w:hAnsi="Cambria" w:cs="Cambria"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color w:val="FF0000"/>
          <w:sz w:val="24"/>
          <w:szCs w:val="24"/>
        </w:rPr>
        <w:t>u th</w:t>
      </w:r>
      <w:r>
        <w:rPr>
          <w:rFonts w:ascii="Cambria" w:eastAsia="Cambria" w:hAnsi="Cambria" w:cs="Cambria"/>
          <w:color w:val="FF0000"/>
          <w:sz w:val="24"/>
          <w:szCs w:val="24"/>
        </w:rPr>
        <w:t>ấ</w:t>
      </w:r>
      <w:r>
        <w:rPr>
          <w:rFonts w:ascii="Cambria" w:eastAsia="Cambria" w:hAnsi="Cambria" w:cs="Cambria"/>
          <w:color w:val="FF0000"/>
          <w:sz w:val="24"/>
          <w:szCs w:val="24"/>
        </w:rPr>
        <w:t>p vì cơ tim viêm nh</w:t>
      </w:r>
      <w:r>
        <w:rPr>
          <w:rFonts w:ascii="Cambria" w:eastAsia="Cambria" w:hAnsi="Cambria" w:cs="Cambria"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color w:val="FF0000"/>
          <w:sz w:val="24"/>
          <w:szCs w:val="24"/>
        </w:rPr>
        <w:t>y c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>m v</w:t>
      </w:r>
      <w:r>
        <w:rPr>
          <w:rFonts w:ascii="Cambria" w:eastAsia="Cambria" w:hAnsi="Cambria" w:cs="Cambria"/>
          <w:color w:val="FF0000"/>
          <w:sz w:val="24"/>
          <w:szCs w:val="24"/>
        </w:rPr>
        <w:t>ớ</w:t>
      </w:r>
      <w:r>
        <w:rPr>
          <w:rFonts w:ascii="Cambria" w:eastAsia="Cambria" w:hAnsi="Cambria" w:cs="Cambria"/>
          <w:color w:val="FF0000"/>
          <w:sz w:val="24"/>
          <w:szCs w:val="24"/>
        </w:rPr>
        <w:t>i digoxin</w:t>
      </w:r>
    </w:p>
    <w:p w14:paraId="3F639AC6" w14:textId="77777777" w:rsidR="00730358" w:rsidRDefault="009F4943">
      <w:pPr>
        <w:numPr>
          <w:ilvl w:val="0"/>
          <w:numId w:val="1"/>
        </w:num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còn cô Phúc và theo Phác đ</w:t>
      </w:r>
      <w:r>
        <w:rPr>
          <w:rFonts w:ascii="Cambria" w:eastAsia="Cambria" w:hAnsi="Cambria" w:cs="Cambria"/>
          <w:color w:val="FF0000"/>
          <w:sz w:val="24"/>
          <w:szCs w:val="24"/>
        </w:rPr>
        <w:t>ồ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nhi đ</w:t>
      </w:r>
      <w:r>
        <w:rPr>
          <w:rFonts w:ascii="Cambria" w:eastAsia="Cambria" w:hAnsi="Cambria" w:cs="Cambria"/>
          <w:color w:val="FF0000"/>
          <w:sz w:val="24"/>
          <w:szCs w:val="24"/>
        </w:rPr>
        <w:t>ồ</w:t>
      </w:r>
      <w:r>
        <w:rPr>
          <w:rFonts w:ascii="Cambria" w:eastAsia="Cambria" w:hAnsi="Cambria" w:cs="Cambria"/>
          <w:color w:val="FF0000"/>
          <w:sz w:val="24"/>
          <w:szCs w:val="24"/>
        </w:rPr>
        <w:t>ng 1 thì suy tim trong viêm cơ tim đi</w:t>
      </w:r>
      <w:r>
        <w:rPr>
          <w:rFonts w:ascii="Cambria" w:eastAsia="Cambria" w:hAnsi="Cambria" w:cs="Cambria"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color w:val="FF0000"/>
          <w:sz w:val="24"/>
          <w:szCs w:val="24"/>
        </w:rPr>
        <w:t>u tr</w:t>
      </w:r>
      <w:r>
        <w:rPr>
          <w:rFonts w:ascii="Cambria" w:eastAsia="Cambria" w:hAnsi="Cambria" w:cs="Cambria"/>
          <w:color w:val="FF0000"/>
          <w:sz w:val="24"/>
          <w:szCs w:val="24"/>
        </w:rPr>
        <w:t>ị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như suy tim thư</w:t>
      </w:r>
      <w:r>
        <w:rPr>
          <w:rFonts w:ascii="Cambria" w:eastAsia="Cambria" w:hAnsi="Cambria" w:cs="Cambria"/>
          <w:color w:val="FF0000"/>
          <w:sz w:val="24"/>
          <w:szCs w:val="24"/>
        </w:rPr>
        <w:t>ờ</w:t>
      </w:r>
      <w:r>
        <w:rPr>
          <w:rFonts w:ascii="Cambria" w:eastAsia="Cambria" w:hAnsi="Cambria" w:cs="Cambria"/>
          <w:color w:val="FF0000"/>
          <w:sz w:val="24"/>
          <w:szCs w:val="24"/>
        </w:rPr>
        <w:t>ng: suy tim thì cho digoxin, khi s</w:t>
      </w:r>
      <w:r>
        <w:rPr>
          <w:rFonts w:ascii="Cambria" w:eastAsia="Cambria" w:hAnsi="Cambria" w:cs="Cambria"/>
          <w:color w:val="FF0000"/>
          <w:sz w:val="24"/>
          <w:szCs w:val="24"/>
        </w:rPr>
        <w:t>ố</w:t>
      </w:r>
      <w:r>
        <w:rPr>
          <w:rFonts w:ascii="Cambria" w:eastAsia="Cambria" w:hAnsi="Cambria" w:cs="Cambria"/>
          <w:color w:val="FF0000"/>
          <w:sz w:val="24"/>
          <w:szCs w:val="24"/>
        </w:rPr>
        <w:t>c thì cho dobutamine/dopamine</w:t>
      </w:r>
    </w:p>
    <w:p w14:paraId="3F639AC7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Dopamin</w:t>
      </w:r>
    </w:p>
    <w:p w14:paraId="3F639AC8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4.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s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d</w:t>
      </w:r>
      <w:r>
        <w:rPr>
          <w:rFonts w:ascii="Cambria" w:eastAsia="Cambria" w:hAnsi="Cambria" w:cs="Cambria"/>
          <w:sz w:val="24"/>
          <w:szCs w:val="24"/>
        </w:rPr>
        <w:t>ụ</w:t>
      </w:r>
      <w:r>
        <w:rPr>
          <w:rFonts w:ascii="Cambria" w:eastAsia="Cambria" w:hAnsi="Cambria" w:cs="Cambria"/>
          <w:sz w:val="24"/>
          <w:szCs w:val="24"/>
        </w:rPr>
        <w:t>ng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sung huy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t cho BN trên</w:t>
      </w:r>
    </w:p>
    <w:sdt>
      <w:sdtPr>
        <w:tag w:val="goog_rdk_47"/>
        <w:id w:val="-488328173"/>
      </w:sdtPr>
      <w:sdtEndPr/>
      <w:sdtContent>
        <w:p w14:paraId="3F639AC9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Lasix</w:t>
          </w:r>
        </w:p>
      </w:sdtContent>
    </w:sdt>
    <w:p w14:paraId="3F639ACA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Captopril</w:t>
      </w:r>
    </w:p>
    <w:p w14:paraId="3F639ACB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Digoxin</w:t>
      </w:r>
    </w:p>
    <w:p w14:paraId="3F639ACC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A,b đúng</w:t>
      </w:r>
    </w:p>
    <w:p w14:paraId="3F639ACD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E. All</w:t>
      </w:r>
    </w:p>
    <w:p w14:paraId="3F639ACE" w14:textId="77777777" w:rsidR="00730358" w:rsidRDefault="009F4943">
      <w:pPr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SGK: captopril ho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ặ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 risordan n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u viêm cơ tim nh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ẹ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dãn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</w:t>
      </w:r>
    </w:p>
    <w:p w14:paraId="3F639ACF" w14:textId="77777777" w:rsidR="00730358" w:rsidRDefault="009F4943">
      <w:pPr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Cô Phúc: </w:t>
      </w:r>
    </w:p>
    <w:p w14:paraId="3F639AD0" w14:textId="77777777" w:rsidR="00730358" w:rsidRDefault="009F4943">
      <w:pPr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ab/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Gi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m ti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ề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 t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i: Sung huy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t: l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 ti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u -&gt; isosorbid dinitrate</w:t>
      </w:r>
    </w:p>
    <w:p w14:paraId="3F639AD1" w14:textId="77777777" w:rsidR="00730358" w:rsidRDefault="009F4943">
      <w:pPr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ab/>
        <w:t>Gi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m 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ậ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u t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i: suy tim tăng gánh th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tích/ shunt T-P/ suy tim do THA</w:t>
      </w:r>
    </w:p>
    <w:p w14:paraId="3F639AD2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5. Cơ ch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 xml:space="preserve"> gây suy tim trong tình 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trên</w:t>
      </w:r>
    </w:p>
    <w:p w14:paraId="3F639AD3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Qúa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 d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ch </w:t>
      </w:r>
      <w:r>
        <w:rPr>
          <w:rFonts w:ascii="Cambria" w:eastAsia="Cambria" w:hAnsi="Cambria" w:cs="Cambria"/>
          <w:color w:val="FF0000"/>
          <w:sz w:val="24"/>
          <w:szCs w:val="24"/>
        </w:rPr>
        <w:t>(do th</w:t>
      </w:r>
      <w:r>
        <w:rPr>
          <w:rFonts w:ascii="Cambria" w:eastAsia="Cambria" w:hAnsi="Cambria" w:cs="Cambria"/>
          <w:color w:val="FF0000"/>
          <w:sz w:val="24"/>
          <w:szCs w:val="24"/>
        </w:rPr>
        <w:t>ủ</w:t>
      </w:r>
      <w:r>
        <w:rPr>
          <w:rFonts w:ascii="Cambria" w:eastAsia="Cambria" w:hAnsi="Cambria" w:cs="Cambria"/>
          <w:color w:val="FF0000"/>
          <w:sz w:val="24"/>
          <w:szCs w:val="24"/>
        </w:rPr>
        <w:t>ng van 2 lá -&gt; h</w:t>
      </w:r>
      <w:r>
        <w:rPr>
          <w:rFonts w:ascii="Cambria" w:eastAsia="Cambria" w:hAnsi="Cambria" w:cs="Cambria"/>
          <w:color w:val="FF0000"/>
          <w:sz w:val="24"/>
          <w:szCs w:val="24"/>
        </w:rPr>
        <w:t>ở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van 2 lá -&gt; volume overload)</w:t>
      </w:r>
    </w:p>
    <w:p w14:paraId="3F639AD4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co bóp cơ tim</w:t>
      </w:r>
    </w:p>
    <w:p w14:paraId="3F639AD5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Tăng 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</w:t>
      </w:r>
    </w:p>
    <w:sdt>
      <w:sdtPr>
        <w:tag w:val="goog_rdk_48"/>
        <w:id w:val="-1493177174"/>
      </w:sdtPr>
      <w:sdtEndPr/>
      <w:sdtContent>
        <w:p w14:paraId="3F639AD6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D. A,b đúng</w:t>
          </w:r>
        </w:p>
      </w:sdtContent>
    </w:sdt>
    <w:p w14:paraId="3F639AD7" w14:textId="77777777" w:rsidR="00730358" w:rsidRDefault="009F4943">
      <w:pPr>
        <w:ind w:left="720"/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E. All 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( P2 m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nh -&gt; tăng áp ph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i có tính là nn gây pressure overload ko ? n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color w:val="000000"/>
          <w:sz w:val="24"/>
          <w:szCs w:val="24"/>
          <w:shd w:val="clear" w:color="auto" w:fill="F3F3F3"/>
        </w:rPr>
        <w:t>u có thì C đúng)</w:t>
      </w:r>
    </w:p>
    <w:p w14:paraId="3F639AD8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br/>
        <w:t>6. D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u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đánh giá đã m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bù tr</w:t>
      </w:r>
      <w:r>
        <w:rPr>
          <w:rFonts w:ascii="Cambria" w:eastAsia="Cambria" w:hAnsi="Cambria" w:cs="Cambria"/>
          <w:sz w:val="24"/>
          <w:szCs w:val="24"/>
        </w:rPr>
        <w:t>ừ</w:t>
      </w:r>
      <w:r>
        <w:rPr>
          <w:rFonts w:ascii="Cambria" w:eastAsia="Cambria" w:hAnsi="Cambria" w:cs="Cambria"/>
          <w:sz w:val="24"/>
          <w:szCs w:val="24"/>
        </w:rPr>
        <w:t xml:space="preserve">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Frank starling</w:t>
      </w:r>
    </w:p>
    <w:p w14:paraId="3F639AD9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Tim LS 6</w:t>
      </w:r>
    </w:p>
    <w:p w14:paraId="3F639ADA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Sung huy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t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ADB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tư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máu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biên</w:t>
      </w:r>
    </w:p>
    <w:p w14:paraId="3F639ADC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Ab đúng</w:t>
      </w:r>
    </w:p>
    <w:sdt>
      <w:sdtPr>
        <w:tag w:val="goog_rdk_49"/>
        <w:id w:val="-1853492876"/>
      </w:sdtPr>
      <w:sdtEndPr/>
      <w:sdtContent>
        <w:p w14:paraId="3F639ADD" w14:textId="77777777" w:rsidR="00730358" w:rsidRDefault="009F4943">
          <w:pPr>
            <w:ind w:firstLine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E. All</w:t>
          </w:r>
        </w:p>
      </w:sdtContent>
    </w:sdt>
    <w:p w14:paraId="3F639AD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7. Dinh dư</w:t>
      </w:r>
      <w:r>
        <w:rPr>
          <w:rFonts w:ascii="Cambria" w:eastAsia="Cambria" w:hAnsi="Cambria" w:cs="Cambria"/>
          <w:sz w:val="24"/>
          <w:szCs w:val="24"/>
        </w:rPr>
        <w:t>ỡ</w:t>
      </w:r>
      <w:r>
        <w:rPr>
          <w:rFonts w:ascii="Cambria" w:eastAsia="Cambria" w:hAnsi="Cambria" w:cs="Cambria"/>
          <w:sz w:val="24"/>
          <w:szCs w:val="24"/>
        </w:rPr>
        <w:t>ng trong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suy tim:</w:t>
      </w:r>
    </w:p>
    <w:sdt>
      <w:sdtPr>
        <w:tag w:val="goog_rdk_50"/>
        <w:id w:val="1245302746"/>
      </w:sdtPr>
      <w:sdtEndPr/>
      <w:sdtContent>
        <w:p w14:paraId="3F639ADF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dùng s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ữ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 công th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ứ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 năng lư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ng cao</w:t>
          </w:r>
        </w:p>
      </w:sdtContent>
    </w:sdt>
    <w:p w14:paraId="3F639AE0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m</w:t>
      </w:r>
      <w:r>
        <w:rPr>
          <w:rFonts w:ascii="Cambria" w:eastAsia="Cambria" w:hAnsi="Cambria" w:cs="Cambria"/>
          <w:sz w:val="24"/>
          <w:szCs w:val="24"/>
        </w:rPr>
        <w:t>ỗ</w:t>
      </w:r>
      <w:r>
        <w:rPr>
          <w:rFonts w:ascii="Cambria" w:eastAsia="Cambria" w:hAnsi="Cambria" w:cs="Cambria"/>
          <w:sz w:val="24"/>
          <w:szCs w:val="24"/>
        </w:rPr>
        <w:t>i c</w:t>
      </w:r>
      <w:r>
        <w:rPr>
          <w:rFonts w:ascii="Cambria" w:eastAsia="Cambria" w:hAnsi="Cambria" w:cs="Cambria"/>
          <w:sz w:val="24"/>
          <w:szCs w:val="24"/>
        </w:rPr>
        <w:t>ữ</w:t>
      </w:r>
      <w:r>
        <w:rPr>
          <w:rFonts w:ascii="Cambria" w:eastAsia="Cambria" w:hAnsi="Cambria" w:cs="Cambria"/>
          <w:sz w:val="24"/>
          <w:szCs w:val="24"/>
        </w:rPr>
        <w:t xml:space="preserve"> bú kéo dài hơn 20’</w:t>
      </w:r>
    </w:p>
    <w:p w14:paraId="3F639AE1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dùng núm vú l</w:t>
      </w:r>
      <w:r>
        <w:rPr>
          <w:rFonts w:ascii="Cambria" w:eastAsia="Cambria" w:hAnsi="Cambria" w:cs="Cambria"/>
          <w:sz w:val="24"/>
          <w:szCs w:val="24"/>
        </w:rPr>
        <w:t>ỗ</w:t>
      </w:r>
      <w:r>
        <w:rPr>
          <w:rFonts w:ascii="Cambria" w:eastAsia="Cambria" w:hAnsi="Cambria" w:cs="Cambria"/>
          <w:sz w:val="24"/>
          <w:szCs w:val="24"/>
        </w:rPr>
        <w:t xml:space="preserve"> nh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, c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ch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 xml:space="preserve"> s</w:t>
      </w:r>
      <w:r>
        <w:rPr>
          <w:rFonts w:ascii="Cambria" w:eastAsia="Cambria" w:hAnsi="Cambria" w:cs="Cambria"/>
          <w:sz w:val="24"/>
          <w:szCs w:val="24"/>
        </w:rPr>
        <w:t>ữ</w:t>
      </w:r>
      <w:r>
        <w:rPr>
          <w:rFonts w:ascii="Cambria" w:eastAsia="Cambria" w:hAnsi="Cambria" w:cs="Cambria"/>
          <w:sz w:val="24"/>
          <w:szCs w:val="24"/>
        </w:rPr>
        <w:t>a ra</w:t>
      </w:r>
    </w:p>
    <w:p w14:paraId="3F639AE2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8.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đang dùng l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i ti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>u Digoxin nhìn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y ánh vàng, XN nào sau</w:t>
      </w:r>
      <w:r>
        <w:rPr>
          <w:rFonts w:ascii="Cambria" w:eastAsia="Cambria" w:hAnsi="Cambria" w:cs="Cambria"/>
          <w:sz w:val="24"/>
          <w:szCs w:val="24"/>
        </w:rPr>
        <w:t xml:space="preserve"> đây phù h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p</w:t>
      </w:r>
    </w:p>
    <w:sdt>
      <w:sdtPr>
        <w:tag w:val="goog_rdk_51"/>
        <w:id w:val="952837442"/>
      </w:sdtPr>
      <w:sdtEndPr/>
      <w:sdtContent>
        <w:p w14:paraId="3F639AE3" w14:textId="77777777" w:rsidR="00730358" w:rsidRDefault="009F4943">
          <w:pPr>
            <w:ind w:left="72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Gi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m Kali</w:t>
          </w:r>
        </w:p>
      </w:sdtContent>
    </w:sdt>
    <w:p w14:paraId="3F639AE4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Calci</w:t>
      </w:r>
    </w:p>
    <w:p w14:paraId="3F639AE5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Na</w:t>
      </w:r>
    </w:p>
    <w:p w14:paraId="3F639AE6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…</w:t>
      </w:r>
    </w:p>
    <w:p w14:paraId="3F639AE7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9. trc ch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suy tim sung huy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 xml:space="preserve">t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nhũ nhi</w:t>
      </w:r>
    </w:p>
    <w:p w14:paraId="3F639AE8" w14:textId="77777777" w:rsidR="00730358" w:rsidRDefault="009F4943">
      <w:p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10. theo dõi digoxin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t nh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d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 xml:space="preserve">a vào: 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ECG </w:t>
      </w:r>
    </w:p>
    <w:p w14:paraId="3F639AE9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11.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30-50 % digoxin khi dùng chung v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i </w:t>
      </w:r>
    </w:p>
    <w:p w14:paraId="3F639AEA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acei</w:t>
      </w:r>
    </w:p>
    <w:p w14:paraId="3F639AEB" w14:textId="77777777" w:rsidR="00730358" w:rsidRDefault="009F4943">
      <w:pPr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furosemid</w:t>
      </w:r>
    </w:p>
    <w:sdt>
      <w:sdtPr>
        <w:tag w:val="goog_rdk_52"/>
        <w:id w:val="-1608659695"/>
      </w:sdtPr>
      <w:sdtEndPr/>
      <w:sdtContent>
        <w:p w14:paraId="3F639AEC" w14:textId="77777777" w:rsidR="00730358" w:rsidRDefault="009F4943">
          <w:pPr>
            <w:ind w:left="720"/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C. canxi gluconate</w:t>
          </w:r>
        </w:p>
      </w:sdtContent>
    </w:sdt>
    <w:p w14:paraId="3F639AED" w14:textId="77777777" w:rsidR="00730358" w:rsidRDefault="009F4943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NT A Hùng</w:t>
      </w:r>
      <w:r>
        <w:rPr>
          <w:rFonts w:ascii="Cambria" w:eastAsia="Cambria" w:hAnsi="Cambria" w:cs="Cambria"/>
          <w:sz w:val="24"/>
          <w:szCs w:val="24"/>
        </w:rPr>
        <w:br/>
      </w:r>
    </w:p>
    <w:p w14:paraId="3F639AE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1/ D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u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trung thành.</w:t>
      </w:r>
    </w:p>
    <w:p w14:paraId="3F639AEF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1 thls cho vài câu liên ti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p: đ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khái gi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 xml:space="preserve">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t nghi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p. bé 10t nv vì khó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>, m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t, ran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m, da l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nh, crt dài, có attt 3/6 m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m, att trương 2/6 m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m, atttruong ls 3 T.  cls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suy tim.</w:t>
      </w:r>
    </w:p>
    <w:p w14:paraId="3F639AF0" w14:textId="77777777" w:rsidR="00730358" w:rsidRDefault="009F4943">
      <w:pPr>
        <w:numPr>
          <w:ilvl w:val="0"/>
          <w:numId w:val="18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i : ph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stim be này NYHA 1234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hay suy tim c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ấ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p</w:t>
      </w:r>
      <w:r>
        <w:rPr>
          <w:rFonts w:ascii="Cambria" w:eastAsia="Cambria" w:hAnsi="Cambria" w:cs="Cambria"/>
          <w:sz w:val="24"/>
          <w:szCs w:val="24"/>
        </w:rPr>
        <w:t xml:space="preserve">? </w:t>
      </w:r>
    </w:p>
    <w:p w14:paraId="3F639AF1" w14:textId="77777777" w:rsidR="00730358" w:rsidRDefault="009F4943">
      <w:pPr>
        <w:numPr>
          <w:ilvl w:val="0"/>
          <w:numId w:val="18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nn suy tim ca nà</w:t>
      </w:r>
      <w:r>
        <w:rPr>
          <w:rFonts w:ascii="Cambria" w:eastAsia="Cambria" w:hAnsi="Cambria" w:cs="Cambria"/>
          <w:sz w:val="24"/>
          <w:szCs w:val="24"/>
        </w:rPr>
        <w:t xml:space="preserve">y? </w:t>
      </w:r>
    </w:p>
    <w:p w14:paraId="3F639AF2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Đáp án </w:t>
      </w:r>
      <w:r>
        <w:rPr>
          <w:rFonts w:ascii="Cambria" w:eastAsia="Cambria" w:hAnsi="Cambria" w:cs="Cambria"/>
          <w:sz w:val="24"/>
          <w:szCs w:val="24"/>
          <w:highlight w:val="white"/>
        </w:rPr>
        <w:t>h</w:t>
      </w:r>
      <w:r>
        <w:rPr>
          <w:rFonts w:ascii="Cambria" w:eastAsia="Cambria" w:hAnsi="Cambria" w:cs="Cambria"/>
          <w:sz w:val="24"/>
          <w:szCs w:val="24"/>
          <w:highlight w:val="white"/>
        </w:rPr>
        <w:t>ở</w:t>
      </w:r>
      <w:r>
        <w:rPr>
          <w:rFonts w:ascii="Cambria" w:eastAsia="Cambria" w:hAnsi="Cambria" w:cs="Cambria"/>
          <w:sz w:val="24"/>
          <w:szCs w:val="24"/>
          <w:highlight w:val="white"/>
        </w:rPr>
        <w:t xml:space="preserve"> 2 lá + cao áp ph</w:t>
      </w:r>
      <w:r>
        <w:rPr>
          <w:rFonts w:ascii="Cambria" w:eastAsia="Cambria" w:hAnsi="Cambria" w:cs="Cambria"/>
          <w:sz w:val="24"/>
          <w:szCs w:val="24"/>
          <w:highlight w:val="white"/>
        </w:rPr>
        <w:t>ổ</w:t>
      </w:r>
      <w:r>
        <w:rPr>
          <w:rFonts w:ascii="Cambria" w:eastAsia="Cambria" w:hAnsi="Cambria" w:cs="Cambria"/>
          <w:sz w:val="24"/>
          <w:szCs w:val="24"/>
          <w:highlight w:val="white"/>
        </w:rPr>
        <w:t>i</w:t>
      </w:r>
      <w:r>
        <w:rPr>
          <w:rFonts w:ascii="Cambria" w:eastAsia="Cambria" w:hAnsi="Cambria" w:cs="Cambria"/>
          <w:sz w:val="24"/>
          <w:szCs w:val="24"/>
        </w:rPr>
        <w:t xml:space="preserve"> , gì gì đó gi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tr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c nghi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m. </w:t>
      </w:r>
    </w:p>
    <w:p w14:paraId="3F639AF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r có 1thls khác cũng đ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lo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v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y k nh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 l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m có 2 đáp án đúng nh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là 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2 lá + 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ch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 và đáp án kia là 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h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 xml:space="preserve">p 2 lá. </w:t>
      </w:r>
    </w:p>
    <w:p w14:paraId="3F639AF4" w14:textId="77777777" w:rsidR="00730358" w:rsidRDefault="009F4943">
      <w:pPr>
        <w:numPr>
          <w:ilvl w:val="0"/>
          <w:numId w:val="8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i cơ ch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 xml:space="preserve"> bé này :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ch năng tâm trương / thu / suy thu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 xml:space="preserve">t trái / ab đúng / </w:t>
      </w:r>
      <w:r>
        <w:rPr>
          <w:rFonts w:ascii="Cambria" w:eastAsia="Cambria" w:hAnsi="Cambria" w:cs="Cambria"/>
          <w:color w:val="FF0000"/>
          <w:sz w:val="24"/>
          <w:szCs w:val="24"/>
        </w:rPr>
        <w:t>ac đúng/</w:t>
      </w:r>
    </w:p>
    <w:p w14:paraId="3F639AF5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2/ 1thls cũng suy tim như v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y, X quang có ch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 xml:space="preserve"> s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 xml:space="preserve"> tim 0,55. ecg dày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 xml:space="preserve">t.... </w:t>
      </w:r>
    </w:p>
    <w:p w14:paraId="3F639AF6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cái nào phù h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 xml:space="preserve">p vs frank starling : có đáp án AB ĐÚNG. ABC ĐÚNG. </w:t>
      </w:r>
    </w:p>
    <w:p w14:paraId="3F639AF7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đáp án 0,55. </w:t>
      </w:r>
    </w:p>
    <w:p w14:paraId="3F639AF8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Đáp án ecg....</w:t>
      </w:r>
    </w:p>
    <w:p w14:paraId="3F639AFD" w14:textId="5DDDC685" w:rsidR="00730358" w:rsidRPr="00DB3DDA" w:rsidRDefault="009F4943" w:rsidP="00DB3DDA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nói chung 2 3 thls liên hoàn gì đó l</w:t>
      </w:r>
      <w:r>
        <w:rPr>
          <w:rFonts w:ascii="Cambria" w:eastAsia="Cambria" w:hAnsi="Cambria" w:cs="Cambria"/>
          <w:sz w:val="24"/>
          <w:szCs w:val="24"/>
        </w:rPr>
        <w:t>ẫ</w:t>
      </w:r>
      <w:r>
        <w:rPr>
          <w:rFonts w:ascii="Cambria" w:eastAsia="Cambria" w:hAnsi="Cambria" w:cs="Cambria"/>
          <w:sz w:val="24"/>
          <w:szCs w:val="24"/>
        </w:rPr>
        <w:t>n l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n. Vài câu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áp d</w:t>
      </w:r>
      <w:r>
        <w:rPr>
          <w:rFonts w:ascii="Cambria" w:eastAsia="Cambria" w:hAnsi="Cambria" w:cs="Cambria"/>
          <w:sz w:val="24"/>
          <w:szCs w:val="24"/>
        </w:rPr>
        <w:t>ụ</w:t>
      </w:r>
      <w:r>
        <w:rPr>
          <w:rFonts w:ascii="Cambria" w:eastAsia="Cambria" w:hAnsi="Cambria" w:cs="Cambria"/>
          <w:sz w:val="24"/>
          <w:szCs w:val="24"/>
        </w:rPr>
        <w:t>ng cái cô d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y.</w:t>
      </w:r>
    </w:p>
    <w:p w14:paraId="3F639AFE" w14:textId="77777777" w:rsidR="00730358" w:rsidRDefault="009F4943">
      <w:pPr>
        <w:pStyle w:val="Heading1"/>
      </w:pPr>
      <w:bookmarkStart w:id="13" w:name="_heading=h.eezp0h7rs6bg" w:colFirst="0" w:colLast="0"/>
      <w:bookmarkEnd w:id="13"/>
      <w:r>
        <w:lastRenderedPageBreak/>
        <w:t>N</w:t>
      </w:r>
      <w:r>
        <w:t>T 2018</w:t>
      </w:r>
    </w:p>
    <w:p w14:paraId="3F639AFF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114300" distB="114300" distL="114300" distR="114300" wp14:anchorId="3F639BE8" wp14:editId="3F639BE9">
            <wp:extent cx="4953000" cy="7124700"/>
            <wp:effectExtent l="0" t="0" r="0" b="0"/>
            <wp:docPr id="7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08" w14:textId="4AF36A9D" w:rsidR="00730358" w:rsidRPr="009D0C9C" w:rsidRDefault="009F4943" w:rsidP="009D0C9C">
      <w:pPr>
        <w:pStyle w:val="Heading1"/>
        <w:numPr>
          <w:ilvl w:val="0"/>
          <w:numId w:val="11"/>
        </w:num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ab/>
      </w:r>
      <w:commentRangeStart w:id="14"/>
      <w:r>
        <w:rPr>
          <w:rFonts w:ascii="Cambria" w:eastAsia="Cambria" w:hAnsi="Cambria" w:cs="Cambria"/>
          <w:noProof/>
          <w:sz w:val="24"/>
          <w:szCs w:val="24"/>
        </w:rPr>
        <w:drawing>
          <wp:inline distT="114300" distB="114300" distL="114300" distR="114300" wp14:anchorId="3F639BEA" wp14:editId="3F639BEB">
            <wp:extent cx="4752975" cy="6124575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12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14"/>
      <w:r w:rsidR="00B5177D">
        <w:rPr>
          <w:rStyle w:val="CommentReference"/>
          <w:rFonts w:ascii="Calibri" w:eastAsia="Calibri" w:hAnsi="Calibri"/>
          <w:b w:val="0"/>
          <w:bCs w:val="0"/>
          <w:kern w:val="0"/>
        </w:rPr>
        <w:commentReference w:id="14"/>
      </w:r>
      <w:sdt>
        <w:sdtPr>
          <w:tag w:val="goog_rdk_55"/>
          <w:id w:val="596912400"/>
          <w:showingPlcHdr/>
        </w:sdtPr>
        <w:sdtEndPr/>
        <w:sdtContent>
          <w:r w:rsidR="009D0C9C">
            <w:t xml:space="preserve">     </w:t>
          </w:r>
        </w:sdtContent>
      </w:sdt>
    </w:p>
    <w:p w14:paraId="3F639B09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</w:t>
      </w:r>
      <w:r>
        <w:rPr>
          <w:rFonts w:ascii="Cambria" w:eastAsia="Cambria" w:hAnsi="Cambria" w:cs="Cambria"/>
          <w:sz w:val="24"/>
          <w:szCs w:val="24"/>
        </w:rPr>
        <w:t>UY TIM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EM</w:t>
      </w:r>
    </w:p>
    <w:p w14:paraId="3F639B0A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1. Nguyên nhân gây suy tim s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m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sơ sinh có TBS</w:t>
      </w:r>
    </w:p>
    <w:p w14:paraId="3F639B0B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2.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nhũ nhi có shunt T-P</w:t>
      </w:r>
    </w:p>
    <w:sdt>
      <w:sdtPr>
        <w:tag w:val="goog_rdk_56"/>
        <w:id w:val="-1995866545"/>
      </w:sdtPr>
      <w:sdtEndPr/>
      <w:sdtContent>
        <w:p w14:paraId="3F639B0C" w14:textId="77777777" w:rsidR="00730358" w:rsidRDefault="009F4943">
          <w:pPr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3. Đi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 tr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ị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ti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ế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t ch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ế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Natri trong suy tim tr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ẻ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em</w:t>
          </w:r>
        </w:p>
      </w:sdtContent>
    </w:sdt>
    <w:p w14:paraId="3F639B0D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FF0000"/>
          <w:sz w:val="24"/>
          <w:szCs w:val="24"/>
        </w:rPr>
        <w:t>4. Tr</w:t>
      </w:r>
      <w:r>
        <w:rPr>
          <w:rFonts w:ascii="Cambria" w:eastAsia="Cambria" w:hAnsi="Cambria" w:cs="Cambria"/>
          <w:color w:val="FF0000"/>
          <w:sz w:val="24"/>
          <w:szCs w:val="24"/>
        </w:rPr>
        <w:t>ẻ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b</w:t>
      </w:r>
      <w:r>
        <w:rPr>
          <w:rFonts w:ascii="Cambria" w:eastAsia="Cambria" w:hAnsi="Cambria" w:cs="Cambria"/>
          <w:color w:val="FF0000"/>
          <w:sz w:val="24"/>
          <w:szCs w:val="24"/>
        </w:rPr>
        <w:t>ị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suy tim đi</w:t>
      </w:r>
      <w:r>
        <w:rPr>
          <w:rFonts w:ascii="Cambria" w:eastAsia="Cambria" w:hAnsi="Cambria" w:cs="Cambria"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color w:val="FF0000"/>
          <w:sz w:val="24"/>
          <w:szCs w:val="24"/>
        </w:rPr>
        <w:t>u tr</w:t>
      </w:r>
      <w:r>
        <w:rPr>
          <w:rFonts w:ascii="Cambria" w:eastAsia="Cambria" w:hAnsi="Cambria" w:cs="Cambria"/>
          <w:color w:val="FF0000"/>
          <w:sz w:val="24"/>
          <w:szCs w:val="24"/>
        </w:rPr>
        <w:t>ị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t</w:t>
      </w:r>
      <w:r>
        <w:rPr>
          <w:rFonts w:ascii="Cambria" w:eastAsia="Cambria" w:hAnsi="Cambria" w:cs="Cambria"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color w:val="FF0000"/>
          <w:sz w:val="24"/>
          <w:szCs w:val="24"/>
        </w:rPr>
        <w:t>i nhà, d</w:t>
      </w:r>
      <w:r>
        <w:rPr>
          <w:rFonts w:ascii="Cambria" w:eastAsia="Cambria" w:hAnsi="Cambria" w:cs="Cambria"/>
          <w:color w:val="FF0000"/>
          <w:sz w:val="24"/>
          <w:szCs w:val="24"/>
        </w:rPr>
        <w:t>ự</w:t>
      </w:r>
      <w:r>
        <w:rPr>
          <w:rFonts w:ascii="Cambria" w:eastAsia="Cambria" w:hAnsi="Cambria" w:cs="Cambria"/>
          <w:color w:val="FF0000"/>
          <w:sz w:val="24"/>
          <w:szCs w:val="24"/>
        </w:rPr>
        <w:t>a vào tiêu chí nào trong b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>ng k</w:t>
      </w:r>
      <w:r>
        <w:rPr>
          <w:rFonts w:ascii="Cambria" w:eastAsia="Cambria" w:hAnsi="Cambria" w:cs="Cambria"/>
          <w:color w:val="FF0000"/>
          <w:sz w:val="24"/>
          <w:szCs w:val="24"/>
        </w:rPr>
        <w:t>ế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ho</w:t>
      </w:r>
      <w:r>
        <w:rPr>
          <w:rFonts w:ascii="Cambria" w:eastAsia="Cambria" w:hAnsi="Cambria" w:cs="Cambria"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color w:val="FF0000"/>
          <w:sz w:val="24"/>
          <w:szCs w:val="24"/>
        </w:rPr>
        <w:t>ch chăm sóc c</w:t>
      </w:r>
      <w:r>
        <w:rPr>
          <w:rFonts w:ascii="Cambria" w:eastAsia="Cambria" w:hAnsi="Cambria" w:cs="Cambria"/>
          <w:color w:val="FF0000"/>
          <w:sz w:val="24"/>
          <w:szCs w:val="24"/>
        </w:rPr>
        <w:t>ủ</w:t>
      </w:r>
      <w:r>
        <w:rPr>
          <w:rFonts w:ascii="Cambria" w:eastAsia="Cambria" w:hAnsi="Cambria" w:cs="Cambria"/>
          <w:color w:val="FF0000"/>
          <w:sz w:val="24"/>
          <w:szCs w:val="24"/>
        </w:rPr>
        <w:t>a cha m</w:t>
      </w:r>
      <w:r>
        <w:rPr>
          <w:rFonts w:ascii="Cambria" w:eastAsia="Cambria" w:hAnsi="Cambria" w:cs="Cambria"/>
          <w:color w:val="FF0000"/>
          <w:sz w:val="24"/>
          <w:szCs w:val="24"/>
        </w:rPr>
        <w:t>ẹ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tr</w:t>
      </w:r>
      <w:r>
        <w:rPr>
          <w:rFonts w:ascii="Cambria" w:eastAsia="Cambria" w:hAnsi="Cambria" w:cs="Cambria"/>
          <w:color w:val="FF0000"/>
          <w:sz w:val="24"/>
          <w:szCs w:val="24"/>
        </w:rPr>
        <w:t>ẻ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đ</w:t>
      </w:r>
      <w:r>
        <w:rPr>
          <w:rFonts w:ascii="Cambria" w:eastAsia="Cambria" w:hAnsi="Cambria" w:cs="Cambria"/>
          <w:color w:val="FF0000"/>
          <w:sz w:val="24"/>
          <w:szCs w:val="24"/>
        </w:rPr>
        <w:t>ể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đánh giá đi</w:t>
      </w:r>
      <w:r>
        <w:rPr>
          <w:rFonts w:ascii="Cambria" w:eastAsia="Cambria" w:hAnsi="Cambria" w:cs="Cambria"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color w:val="FF0000"/>
          <w:sz w:val="24"/>
          <w:szCs w:val="24"/>
        </w:rPr>
        <w:t>u tr</w:t>
      </w:r>
      <w:r>
        <w:rPr>
          <w:rFonts w:ascii="Cambria" w:eastAsia="Cambria" w:hAnsi="Cambria" w:cs="Cambria"/>
          <w:color w:val="FF0000"/>
          <w:sz w:val="24"/>
          <w:szCs w:val="24"/>
        </w:rPr>
        <w:t>ị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hi</w:t>
      </w:r>
      <w:r>
        <w:rPr>
          <w:rFonts w:ascii="Cambria" w:eastAsia="Cambria" w:hAnsi="Cambria" w:cs="Cambria"/>
          <w:color w:val="FF0000"/>
          <w:sz w:val="24"/>
          <w:szCs w:val="24"/>
        </w:rPr>
        <w:t>ệ</w:t>
      </w:r>
      <w:r>
        <w:rPr>
          <w:rFonts w:ascii="Cambria" w:eastAsia="Cambria" w:hAnsi="Cambria" w:cs="Cambria"/>
          <w:color w:val="FF0000"/>
          <w:sz w:val="24"/>
          <w:szCs w:val="24"/>
        </w:rPr>
        <w:t>u qu</w:t>
      </w:r>
      <w:r>
        <w:rPr>
          <w:rFonts w:ascii="Cambria" w:eastAsia="Cambria" w:hAnsi="Cambria" w:cs="Cambria"/>
          <w:color w:val="FF0000"/>
          <w:sz w:val="24"/>
          <w:szCs w:val="24"/>
        </w:rPr>
        <w:t>ả</w:t>
      </w:r>
      <w:r>
        <w:rPr>
          <w:rFonts w:ascii="Cambria" w:eastAsia="Cambria" w:hAnsi="Cambria" w:cs="Cambria"/>
          <w:color w:val="FF0000"/>
          <w:sz w:val="24"/>
          <w:szCs w:val="24"/>
        </w:rPr>
        <w:t>?</w:t>
      </w:r>
      <w:r>
        <w:rPr>
          <w:rFonts w:ascii="Cambria" w:eastAsia="Cambria" w:hAnsi="Cambria" w:cs="Cambria"/>
          <w:sz w:val="24"/>
          <w:szCs w:val="24"/>
        </w:rPr>
        <w:t>.</w:t>
      </w:r>
    </w:p>
    <w:p w14:paraId="3F639B0E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0F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w:lastRenderedPageBreak/>
        <w:drawing>
          <wp:anchor distT="0" distB="0" distL="114935" distR="114935" simplePos="0" relativeHeight="251668480" behindDoc="0" locked="0" layoutInCell="1" hidden="0" allowOverlap="1" wp14:anchorId="3F639BEC" wp14:editId="3F639BED">
            <wp:simplePos x="0" y="0"/>
            <wp:positionH relativeFrom="column">
              <wp:posOffset>1907</wp:posOffset>
            </wp:positionH>
            <wp:positionV relativeFrom="paragraph">
              <wp:posOffset>346075</wp:posOffset>
            </wp:positionV>
            <wp:extent cx="5943600" cy="2474595"/>
            <wp:effectExtent l="0" t="0" r="0" b="0"/>
            <wp:wrapTopAndBottom distT="0" distB="0"/>
            <wp:docPr id="5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6"/>
                    <a:srcRect l="12460" t="27596" r="11876" b="16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639B10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sdt>
      <w:sdtPr>
        <w:tag w:val="goog_rdk_57"/>
        <w:id w:val="-279178750"/>
      </w:sdtPr>
      <w:sdtEndPr/>
      <w:sdtContent>
        <w:p w14:paraId="3F639B11" w14:textId="77777777" w:rsidR="00730358" w:rsidRDefault="009F4943">
          <w:pPr>
            <w:tabs>
              <w:tab w:val="left" w:pos="284"/>
              <w:tab w:val="left" w:pos="567"/>
            </w:tabs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</w:pP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CH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Ọ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N B</w:t>
          </w:r>
        </w:p>
      </w:sdtContent>
    </w:sdt>
    <w:p w14:paraId="3F639B12" w14:textId="77777777" w:rsidR="00730358" w:rsidRDefault="00730358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</w:p>
    <w:p w14:paraId="3F639B13" w14:textId="77777777" w:rsidR="00730358" w:rsidRDefault="009F4943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Giai đo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 sơ sinh: TAP là do tăng lưu lư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ng máu lên ph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ổ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</w:t>
      </w:r>
    </w:p>
    <w:p w14:paraId="3F639B14" w14:textId="77777777" w:rsidR="00730358" w:rsidRDefault="009F4943">
      <w:pPr>
        <w:numPr>
          <w:ilvl w:val="0"/>
          <w:numId w:val="4"/>
        </w:numPr>
        <w:tabs>
          <w:tab w:val="left" w:pos="284"/>
          <w:tab w:val="left" w:pos="567"/>
        </w:tabs>
        <w:ind w:hanging="360"/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Furosemide 2 mg/kg/li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ề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u</w:t>
      </w:r>
    </w:p>
    <w:p w14:paraId="3F639B15" w14:textId="77777777" w:rsidR="00730358" w:rsidRDefault="009F4943">
      <w:pPr>
        <w:numPr>
          <w:ilvl w:val="0"/>
          <w:numId w:val="4"/>
        </w:numPr>
        <w:tabs>
          <w:tab w:val="left" w:pos="284"/>
          <w:tab w:val="left" w:pos="567"/>
        </w:tabs>
        <w:ind w:hanging="360"/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Digoxin (có th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ho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ặ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 không)</w:t>
      </w:r>
    </w:p>
    <w:p w14:paraId="3F639B16" w14:textId="77777777" w:rsidR="00730358" w:rsidRDefault="009F4943">
      <w:pPr>
        <w:numPr>
          <w:ilvl w:val="0"/>
          <w:numId w:val="4"/>
        </w:numPr>
        <w:tabs>
          <w:tab w:val="left" w:pos="284"/>
          <w:tab w:val="left" w:pos="567"/>
        </w:tabs>
        <w:ind w:hanging="360"/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Oxygen toàn thân nên tránh do Oxy có tác d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ụ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ng giãn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 máu ph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ổ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 và co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 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ệ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th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ng. 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 ch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t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 đa các bi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ệ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 pháp làm giãn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 ph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ổ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</w:t>
      </w:r>
    </w:p>
    <w:p w14:paraId="3F639B17" w14:textId="77777777" w:rsidR="00730358" w:rsidRDefault="009F4943">
      <w:pPr>
        <w:numPr>
          <w:ilvl w:val="0"/>
          <w:numId w:val="4"/>
        </w:numPr>
        <w:tabs>
          <w:tab w:val="left" w:pos="284"/>
          <w:tab w:val="left" w:pos="567"/>
        </w:tabs>
        <w:ind w:hanging="360"/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TKCH v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ớ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 ch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đ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ộ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gi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ả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m thông khí: làm tăng R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 máu ph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ổ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</w:t>
      </w:r>
    </w:p>
    <w:sdt>
      <w:sdtPr>
        <w:tag w:val="goog_rdk_58"/>
        <w:id w:val="773673516"/>
      </w:sdtPr>
      <w:sdtEndPr/>
      <w:sdtContent>
        <w:p w14:paraId="3F639B18" w14:textId="77777777" w:rsidR="00730358" w:rsidRDefault="009F4943">
          <w:pPr>
            <w:numPr>
              <w:ilvl w:val="0"/>
              <w:numId w:val="4"/>
            </w:numPr>
            <w:tabs>
              <w:tab w:val="left" w:pos="284"/>
              <w:tab w:val="left" w:pos="567"/>
            </w:tabs>
            <w:ind w:hanging="360"/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</w:pP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Tuy nhiên n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ế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u SHH thì ph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ả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i cho Oxy li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ề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u th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ấ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p, có th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ể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 xml:space="preserve"> ph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ố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i h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ợ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p Nit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rate (dãn TM, không dãn đ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ộ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ng m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ạ</w:t>
          </w:r>
          <w:r>
            <w:rPr>
              <w:rFonts w:ascii="Cambria" w:eastAsia="Cambria" w:hAnsi="Cambria" w:cs="Cambria"/>
              <w:b/>
              <w:sz w:val="24"/>
              <w:szCs w:val="24"/>
              <w:u w:val="single"/>
              <w:shd w:val="clear" w:color="auto" w:fill="F3F3F3"/>
            </w:rPr>
            <w:t>ch)</w:t>
          </w:r>
        </w:p>
      </w:sdtContent>
    </w:sdt>
    <w:p w14:paraId="3F639B19" w14:textId="77777777" w:rsidR="00730358" w:rsidRDefault="009F4943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b/>
          <w:sz w:val="24"/>
          <w:szCs w:val="24"/>
          <w:u w:val="single"/>
          <w:shd w:val="clear" w:color="auto" w:fill="F3F3F3"/>
        </w:rPr>
        <w:t>Bé không ph</w:t>
      </w:r>
      <w:r>
        <w:rPr>
          <w:rFonts w:ascii="Cambria" w:eastAsia="Cambria" w:hAnsi="Cambria" w:cs="Cambria"/>
          <w:b/>
          <w:sz w:val="24"/>
          <w:szCs w:val="24"/>
          <w:u w:val="single"/>
          <w:shd w:val="clear" w:color="auto" w:fill="F3F3F3"/>
        </w:rPr>
        <w:t>ả</w:t>
      </w:r>
      <w:r>
        <w:rPr>
          <w:rFonts w:ascii="Cambria" w:eastAsia="Cambria" w:hAnsi="Cambria" w:cs="Cambria"/>
          <w:b/>
          <w:sz w:val="24"/>
          <w:szCs w:val="24"/>
          <w:u w:val="single"/>
          <w:shd w:val="clear" w:color="auto" w:fill="F3F3F3"/>
        </w:rPr>
        <w:t>i sơ sinh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🡪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TAP là do co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 ph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ổ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i là chính, đi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ề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u tr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ị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b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ằ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ng Digoxin – UCMC – TLT</w:t>
      </w:r>
    </w:p>
    <w:p w14:paraId="3F639B1A" w14:textId="77777777" w:rsidR="00730358" w:rsidRDefault="009F4943">
      <w:pPr>
        <w:numPr>
          <w:ilvl w:val="0"/>
          <w:numId w:val="16"/>
        </w:num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Có th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dãn m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ạ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ch b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ằ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ng 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ứ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c ch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PDE5</w:t>
      </w:r>
    </w:p>
    <w:p w14:paraId="3F639B1B" w14:textId="77777777" w:rsidR="00730358" w:rsidRDefault="009F4943">
      <w:pPr>
        <w:numPr>
          <w:ilvl w:val="0"/>
          <w:numId w:val="16"/>
        </w:num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Oxy có th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ể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cho</w:t>
      </w:r>
    </w:p>
    <w:p w14:paraId="3F639B1C" w14:textId="77777777" w:rsidR="00730358" w:rsidRDefault="009F4943">
      <w:pPr>
        <w:numPr>
          <w:ilvl w:val="0"/>
          <w:numId w:val="16"/>
        </w:num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Dobutamine/Digoxin</w:t>
      </w:r>
    </w:p>
    <w:p w14:paraId="3F639B1D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sdt>
      <w:sdtPr>
        <w:tag w:val="goog_rdk_59"/>
        <w:id w:val="-1157308824"/>
      </w:sdtPr>
      <w:sdtEndPr/>
      <w:sdtContent>
        <w:p w14:paraId="3F639B1E" w14:textId="77777777" w:rsidR="00730358" w:rsidRDefault="009F4943">
          <w:pPr>
            <w:numPr>
              <w:ilvl w:val="0"/>
              <w:numId w:val="16"/>
            </w:numPr>
            <w:tabs>
              <w:tab w:val="left" w:pos="284"/>
              <w:tab w:val="left" w:pos="567"/>
            </w:tabs>
            <w:rPr>
              <w:rFonts w:ascii="Times New Roman" w:eastAsia="Times New Roman" w:hAnsi="Times New Roman"/>
              <w:sz w:val="24"/>
              <w:szCs w:val="24"/>
              <w:shd w:val="clear" w:color="auto" w:fill="F3F3F3"/>
            </w:rPr>
          </w:pP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Oxy cannula 1 l/ph là li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ề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u cao v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ớ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i tr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ẻ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 xml:space="preserve"> sơ sinh r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ồ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 xml:space="preserve">i 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>🡪</w:t>
          </w:r>
          <w:r>
            <w:rPr>
              <w:rFonts w:ascii="Cambria" w:eastAsia="Cambria" w:hAnsi="Cambria" w:cs="Cambria"/>
              <w:sz w:val="24"/>
              <w:szCs w:val="24"/>
              <w:shd w:val="clear" w:color="auto" w:fill="F3F3F3"/>
            </w:rPr>
            <w:t xml:space="preserve"> Tránh</w:t>
          </w:r>
        </w:p>
      </w:sdtContent>
    </w:sdt>
    <w:p w14:paraId="3F639B1F" w14:textId="77777777" w:rsidR="00730358" w:rsidRDefault="009F4943">
      <w:pPr>
        <w:numPr>
          <w:ilvl w:val="0"/>
          <w:numId w:val="16"/>
        </w:num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t>Không dùng Captopril do sai cơ ch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ế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 xml:space="preserve"> b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ệ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nh</w:t>
      </w:r>
    </w:p>
    <w:p w14:paraId="3F639B20" w14:textId="77777777" w:rsidR="00730358" w:rsidRDefault="009F4943">
      <w:pPr>
        <w:numPr>
          <w:ilvl w:val="0"/>
          <w:numId w:val="16"/>
        </w:numPr>
        <w:tabs>
          <w:tab w:val="left" w:pos="284"/>
          <w:tab w:val="left" w:pos="567"/>
        </w:tabs>
        <w:rPr>
          <w:rFonts w:ascii="Times New Roman" w:eastAsia="Times New Roman" w:hAnsi="Times New Roman"/>
          <w:sz w:val="24"/>
          <w:szCs w:val="24"/>
          <w:shd w:val="clear" w:color="auto" w:fill="F3F3F3"/>
        </w:rPr>
      </w:pPr>
      <w:r>
        <w:rPr>
          <w:rFonts w:ascii="Cambria" w:eastAsia="Cambria" w:hAnsi="Cambria" w:cs="Cambria"/>
          <w:sz w:val="24"/>
          <w:szCs w:val="24"/>
          <w:shd w:val="clear" w:color="auto" w:fill="F3F3F3"/>
        </w:rPr>
        <w:lastRenderedPageBreak/>
        <w:t>Lasix: 2 mg/kg/ngày (</w:t>
      </w:r>
      <w:r>
        <w:rPr>
          <w:rFonts w:ascii="Cambria" w:eastAsia="Cambria" w:hAnsi="Cambria" w:cs="Cambria"/>
          <w:b/>
          <w:sz w:val="24"/>
          <w:szCs w:val="24"/>
          <w:u w:val="single"/>
          <w:shd w:val="clear" w:color="auto" w:fill="F3F3F3"/>
        </w:rPr>
        <w:t>thu</w:t>
      </w:r>
      <w:r>
        <w:rPr>
          <w:rFonts w:ascii="Cambria" w:eastAsia="Cambria" w:hAnsi="Cambria" w:cs="Cambria"/>
          <w:b/>
          <w:sz w:val="24"/>
          <w:szCs w:val="24"/>
          <w:u w:val="single"/>
          <w:shd w:val="clear" w:color="auto" w:fill="F3F3F3"/>
        </w:rPr>
        <w:t>ộ</w:t>
      </w:r>
      <w:r>
        <w:rPr>
          <w:rFonts w:ascii="Cambria" w:eastAsia="Cambria" w:hAnsi="Cambria" w:cs="Cambria"/>
          <w:b/>
          <w:sz w:val="24"/>
          <w:szCs w:val="24"/>
          <w:u w:val="single"/>
          <w:shd w:val="clear" w:color="auto" w:fill="F3F3F3"/>
        </w:rPr>
        <w:t>c</w:t>
      </w:r>
      <w:r>
        <w:rPr>
          <w:rFonts w:ascii="Cambria" w:eastAsia="Cambria" w:hAnsi="Cambria" w:cs="Cambria"/>
          <w:sz w:val="24"/>
          <w:szCs w:val="24"/>
          <w:shd w:val="clear" w:color="auto" w:fill="F3F3F3"/>
        </w:rPr>
        <w:t>)</w:t>
      </w:r>
    </w:p>
    <w:p w14:paraId="3F639B21" w14:textId="77777777" w:rsidR="00730358" w:rsidRDefault="009F4943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  <w:shd w:val="clear" w:color="auto" w:fill="F3F3F3"/>
        </w:rPr>
      </w:pPr>
      <w:r>
        <w:rPr>
          <w:noProof/>
        </w:rPr>
        <w:drawing>
          <wp:anchor distT="0" distB="0" distL="114935" distR="114935" simplePos="0" relativeHeight="251669504" behindDoc="0" locked="0" layoutInCell="1" hidden="0" allowOverlap="1" wp14:anchorId="3F639BEE" wp14:editId="3F639BEF">
            <wp:simplePos x="0" y="0"/>
            <wp:positionH relativeFrom="column">
              <wp:posOffset>-97464</wp:posOffset>
            </wp:positionH>
            <wp:positionV relativeFrom="paragraph">
              <wp:posOffset>329290</wp:posOffset>
            </wp:positionV>
            <wp:extent cx="5943600" cy="2372995"/>
            <wp:effectExtent l="0" t="0" r="0" b="0"/>
            <wp:wrapTopAndBottom distT="0" distB="0"/>
            <wp:docPr id="80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7"/>
                    <a:srcRect l="3215" t="22032" r="9412" b="159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639B22" w14:textId="77777777" w:rsidR="00730358" w:rsidRDefault="00730358">
      <w:pPr>
        <w:pStyle w:val="Heading1"/>
        <w:numPr>
          <w:ilvl w:val="0"/>
          <w:numId w:val="11"/>
        </w:num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23" w14:textId="77777777" w:rsidR="00730358" w:rsidRDefault="009F4943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noProof/>
        </w:rPr>
        <w:drawing>
          <wp:anchor distT="0" distB="0" distL="114935" distR="114935" simplePos="0" relativeHeight="251670528" behindDoc="0" locked="0" layoutInCell="1" hidden="0" allowOverlap="1" wp14:anchorId="3F639BF0" wp14:editId="3F639BF1">
            <wp:simplePos x="0" y="0"/>
            <wp:positionH relativeFrom="column">
              <wp:posOffset>-97464</wp:posOffset>
            </wp:positionH>
            <wp:positionV relativeFrom="paragraph">
              <wp:posOffset>4078</wp:posOffset>
            </wp:positionV>
            <wp:extent cx="5943600" cy="1795780"/>
            <wp:effectExtent l="0" t="0" r="0" b="0"/>
            <wp:wrapTopAndBottom distT="0" distB="0"/>
            <wp:docPr id="8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8"/>
                    <a:srcRect l="11633" t="38647" r="17094" b="230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639B24" w14:textId="77777777" w:rsidR="00730358" w:rsidRDefault="009F4943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BF2" wp14:editId="3F639BF3">
            <wp:extent cx="6464300" cy="2171700"/>
            <wp:effectExtent l="0" t="0" r="0" b="0"/>
            <wp:docPr id="6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l="23302" t="33277" r="15609" b="30142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25" w14:textId="77777777" w:rsidR="00730358" w:rsidRDefault="00730358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</w:rPr>
      </w:pPr>
    </w:p>
    <w:p w14:paraId="3F639B26" w14:textId="77777777" w:rsidR="00730358" w:rsidRDefault="009F4943">
      <w:pPr>
        <w:tabs>
          <w:tab w:val="left" w:pos="284"/>
          <w:tab w:val="left" w:pos="567"/>
        </w:tabs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w:lastRenderedPageBreak/>
        <w:drawing>
          <wp:anchor distT="0" distB="0" distL="114935" distR="114935" simplePos="0" relativeHeight="251671552" behindDoc="0" locked="0" layoutInCell="1" hidden="0" allowOverlap="1" wp14:anchorId="3F639BF4" wp14:editId="3F639BF5">
            <wp:simplePos x="0" y="0"/>
            <wp:positionH relativeFrom="column">
              <wp:posOffset>191135</wp:posOffset>
            </wp:positionH>
            <wp:positionV relativeFrom="paragraph">
              <wp:posOffset>0</wp:posOffset>
            </wp:positionV>
            <wp:extent cx="5943600" cy="1937385"/>
            <wp:effectExtent l="0" t="0" r="0" b="0"/>
            <wp:wrapTopAndBottom distT="0" distB="0"/>
            <wp:docPr id="77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0"/>
                    <a:srcRect l="5289" t="22057" r="6900" b="270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1"/>
        <w:tblW w:w="9889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889"/>
      </w:tblGrid>
      <w:tr w:rsidR="00730358" w14:paraId="3F639B28" w14:textId="77777777" w:rsidTr="000C3EA6">
        <w:trPr>
          <w:trHeight w:val="2555"/>
        </w:trPr>
        <w:tc>
          <w:tcPr>
            <w:tcW w:w="9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639B27" w14:textId="77777777" w:rsidR="00730358" w:rsidRDefault="009F4943">
            <w:pPr>
              <w:tabs>
                <w:tab w:val="left" w:pos="284"/>
                <w:tab w:val="left" w:pos="567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935" distR="114935" simplePos="0" relativeHeight="251672576" behindDoc="0" locked="0" layoutInCell="1" hidden="0" allowOverlap="1" wp14:anchorId="3F639BF6" wp14:editId="3F639BF7">
                  <wp:simplePos x="0" y="0"/>
                  <wp:positionH relativeFrom="column">
                    <wp:posOffset>1</wp:posOffset>
                  </wp:positionH>
                  <wp:positionV relativeFrom="paragraph">
                    <wp:posOffset>27305</wp:posOffset>
                  </wp:positionV>
                  <wp:extent cx="5943600" cy="1436370"/>
                  <wp:effectExtent l="0" t="0" r="0" b="0"/>
                  <wp:wrapTopAndBottom distT="0" distB="0"/>
                  <wp:docPr id="74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31"/>
                          <a:srcRect l="11389" t="53028" r="17778" b="16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363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935" distR="114935" simplePos="0" relativeHeight="251673600" behindDoc="0" locked="0" layoutInCell="1" hidden="0" allowOverlap="1" wp14:anchorId="3F639BF8" wp14:editId="3F639BF9">
                  <wp:simplePos x="0" y="0"/>
                  <wp:positionH relativeFrom="column">
                    <wp:posOffset>20956</wp:posOffset>
                  </wp:positionH>
                  <wp:positionV relativeFrom="paragraph">
                    <wp:posOffset>1826895</wp:posOffset>
                  </wp:positionV>
                  <wp:extent cx="5943600" cy="918845"/>
                  <wp:effectExtent l="0" t="0" r="0" b="0"/>
                  <wp:wrapTopAndBottom distT="0" distB="0"/>
                  <wp:docPr id="68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2"/>
                          <a:srcRect l="16073" t="31664" r="16606" b="498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188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30358" w14:paraId="3F639B2A" w14:textId="77777777" w:rsidTr="000C3EA6">
        <w:trPr>
          <w:trHeight w:val="77"/>
        </w:trPr>
        <w:tc>
          <w:tcPr>
            <w:tcW w:w="9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639B29" w14:textId="2A50ED9E" w:rsidR="00730358" w:rsidRDefault="009F4943" w:rsidP="009F4943">
            <w:pPr>
              <w:tabs>
                <w:tab w:val="left" w:pos="284"/>
                <w:tab w:val="left" w:pos="567"/>
              </w:tabs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B</w:t>
            </w:r>
          </w:p>
        </w:tc>
      </w:tr>
    </w:tbl>
    <w:p w14:paraId="3F639B34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35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36" w14:textId="77777777" w:rsidR="00730358" w:rsidRDefault="009F4943">
      <w:p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BFA" wp14:editId="3F639BFB">
            <wp:extent cx="6363970" cy="1090295"/>
            <wp:effectExtent l="0" t="0" r="0" b="0"/>
            <wp:docPr id="59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3"/>
                    <a:srcRect l="8724" t="66127" r="8374" b="8551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1090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37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BFC" wp14:editId="3F639BFD">
            <wp:extent cx="6345555" cy="1080135"/>
            <wp:effectExtent l="0" t="0" r="0" b="0"/>
            <wp:docPr id="60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4"/>
                    <a:srcRect l="12283" t="43877" r="4816" b="31002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1080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38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39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3A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BFE" wp14:editId="3F639BFF">
            <wp:extent cx="6407150" cy="4361180"/>
            <wp:effectExtent l="0" t="0" r="0" b="0"/>
            <wp:docPr id="6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35"/>
                    <a:srcRect l="1244" t="41031" r="-6" b="22003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436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3B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3C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3D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3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C00" wp14:editId="3F639C01">
            <wp:extent cx="6297295" cy="2289175"/>
            <wp:effectExtent l="0" t="0" r="0" b="0"/>
            <wp:docPr id="6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l="30305" t="30619" r="12163" b="32189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228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3F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Ch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 xml:space="preserve"> s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 xml:space="preserve"> tim ng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0.55-&gt; bình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ng </w:t>
      </w:r>
    </w:p>
    <w:p w14:paraId="3F639B40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PAPs cut-off là 40 mmHg-&gt; chưa tăng áp ph</w:t>
      </w:r>
      <w:r>
        <w:rPr>
          <w:rFonts w:ascii="Cambria" w:eastAsia="Cambria" w:hAnsi="Cambria" w:cs="Cambria"/>
          <w:color w:val="000000"/>
          <w:sz w:val="24"/>
          <w:szCs w:val="24"/>
        </w:rPr>
        <w:t>ổ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</w:p>
    <w:p w14:paraId="3F639B41" w14:textId="77777777" w:rsidR="00730358" w:rsidRDefault="009F4943">
      <w:pPr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lastRenderedPageBreak/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🡪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Ch</w:t>
      </w:r>
      <w:r>
        <w:rPr>
          <w:rFonts w:ascii="Cambria" w:eastAsia="Cambria" w:hAnsi="Cambria" w:cs="Cambria"/>
          <w:color w:val="000000"/>
          <w:sz w:val="24"/>
          <w:szCs w:val="24"/>
        </w:rPr>
        <w:t>ọ</w:t>
      </w:r>
      <w:r>
        <w:rPr>
          <w:rFonts w:ascii="Cambria" w:eastAsia="Cambria" w:hAnsi="Cambria" w:cs="Cambria"/>
          <w:color w:val="000000"/>
          <w:sz w:val="24"/>
          <w:szCs w:val="24"/>
        </w:rPr>
        <w:t>n câu C</w:t>
      </w:r>
    </w:p>
    <w:p w14:paraId="3F639B42" w14:textId="77777777" w:rsidR="00730358" w:rsidRDefault="00730358">
      <w:pPr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3F639B4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C02" wp14:editId="3F639C03">
            <wp:extent cx="6336030" cy="3862070"/>
            <wp:effectExtent l="0" t="0" r="0" b="0"/>
            <wp:docPr id="6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l="25596" t="27765" r="19854" b="1299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862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44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45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Canxi máu = 4.2-5.3 mEq/l -&gt; chia 2 ra mmol/l</w:t>
      </w:r>
    </w:p>
    <w:p w14:paraId="3F639B46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47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lastRenderedPageBreak/>
        <w:drawing>
          <wp:inline distT="0" distB="0" distL="0" distR="0" wp14:anchorId="3F639C04" wp14:editId="3F639C05">
            <wp:extent cx="6309995" cy="3942715"/>
            <wp:effectExtent l="0" t="0" r="0" b="0"/>
            <wp:docPr id="6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l="12851" t="8163" r="13427" b="9925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942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48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sdt>
      <w:sdtPr>
        <w:tag w:val="goog_rdk_60"/>
        <w:id w:val="-1777781011"/>
      </w:sdtPr>
      <w:sdtEndPr/>
      <w:sdtContent>
        <w:p w14:paraId="3F639B49" w14:textId="77777777" w:rsidR="00730358" w:rsidRDefault="009F4943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 w:line="240" w:lineRule="auto"/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000000"/>
              <w:sz w:val="24"/>
              <w:szCs w:val="24"/>
            </w:rPr>
            <w:t>-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T1 m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ạ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nh + rung tâm trương m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ỏ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 xml:space="preserve">m 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🡪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 xml:space="preserve"> H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ẹ</w:t>
          </w:r>
          <w:r>
            <w:rPr>
              <w:rFonts w:ascii="Cambria" w:eastAsia="Cambria" w:hAnsi="Cambria" w:cs="Cambria"/>
              <w:b/>
              <w:color w:val="000000"/>
              <w:sz w:val="24"/>
              <w:szCs w:val="24"/>
              <w:u w:val="single"/>
            </w:rPr>
            <w:t>p 2 lá</w:t>
          </w:r>
        </w:p>
      </w:sdtContent>
    </w:sdt>
    <w:p w14:paraId="3F639B4A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-B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nh van tim h</w:t>
      </w:r>
      <w:r>
        <w:rPr>
          <w:rFonts w:ascii="Cambria" w:eastAsia="Cambria" w:hAnsi="Cambria" w:cs="Cambria"/>
          <w:color w:val="000000"/>
          <w:sz w:val="24"/>
          <w:szCs w:val="24"/>
        </w:rPr>
        <w:t>ậ</w:t>
      </w:r>
      <w:r>
        <w:rPr>
          <w:rFonts w:ascii="Cambria" w:eastAsia="Cambria" w:hAnsi="Cambria" w:cs="Cambria"/>
          <w:color w:val="000000"/>
          <w:sz w:val="24"/>
          <w:szCs w:val="24"/>
        </w:rPr>
        <w:t>u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p: di ch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ng c</w:t>
      </w:r>
      <w:r>
        <w:rPr>
          <w:rFonts w:ascii="Cambria" w:eastAsia="Cambria" w:hAnsi="Cambria" w:cs="Cambria"/>
          <w:color w:val="000000"/>
          <w:sz w:val="24"/>
          <w:szCs w:val="24"/>
        </w:rPr>
        <w:t>ủ</w:t>
      </w:r>
      <w:r>
        <w:rPr>
          <w:rFonts w:ascii="Cambria" w:eastAsia="Cambria" w:hAnsi="Cambria" w:cs="Cambria"/>
          <w:color w:val="000000"/>
          <w:sz w:val="24"/>
          <w:szCs w:val="24"/>
        </w:rPr>
        <w:t>a b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nh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 đ</w:t>
      </w:r>
      <w:r>
        <w:rPr>
          <w:rFonts w:ascii="Cambria" w:eastAsia="Cambria" w:hAnsi="Cambria" w:cs="Cambria"/>
          <w:color w:val="000000"/>
          <w:sz w:val="24"/>
          <w:szCs w:val="24"/>
        </w:rPr>
        <w:t>ể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l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i cho tim. Không có d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u hi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u viêm c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p, không s</w:t>
      </w:r>
      <w:r>
        <w:rPr>
          <w:rFonts w:ascii="Cambria" w:eastAsia="Cambria" w:hAnsi="Cambria" w:cs="Cambria"/>
          <w:color w:val="000000"/>
          <w:sz w:val="24"/>
          <w:szCs w:val="24"/>
        </w:rPr>
        <w:t>ố</w:t>
      </w:r>
      <w:r>
        <w:rPr>
          <w:rFonts w:ascii="Cambria" w:eastAsia="Cambria" w:hAnsi="Cambria" w:cs="Cambria"/>
          <w:color w:val="000000"/>
          <w:sz w:val="24"/>
          <w:szCs w:val="24"/>
        </w:rPr>
        <w:t>t, không viêm kh</w:t>
      </w:r>
      <w:r>
        <w:rPr>
          <w:rFonts w:ascii="Cambria" w:eastAsia="Cambria" w:hAnsi="Cambria" w:cs="Cambria"/>
          <w:color w:val="000000"/>
          <w:sz w:val="24"/>
          <w:szCs w:val="24"/>
        </w:rPr>
        <w:t>ớ</w:t>
      </w:r>
      <w:r>
        <w:rPr>
          <w:rFonts w:ascii="Cambria" w:eastAsia="Cambria" w:hAnsi="Cambria" w:cs="Cambria"/>
          <w:color w:val="000000"/>
          <w:sz w:val="24"/>
          <w:szCs w:val="24"/>
        </w:rPr>
        <w:t>p c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p, không viêm tim c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 (PR dài – ST – T do viêm cơ tim, ST chênh lên lan t</w:t>
      </w:r>
      <w:r>
        <w:rPr>
          <w:rFonts w:ascii="Cambria" w:eastAsia="Cambria" w:hAnsi="Cambria" w:cs="Cambria"/>
          <w:color w:val="000000"/>
          <w:sz w:val="24"/>
          <w:szCs w:val="24"/>
        </w:rPr>
        <w:t>ỏ</w:t>
      </w:r>
      <w:r>
        <w:rPr>
          <w:rFonts w:ascii="Cambria" w:eastAsia="Cambria" w:hAnsi="Cambria" w:cs="Cambria"/>
          <w:color w:val="000000"/>
          <w:sz w:val="24"/>
          <w:szCs w:val="24"/>
        </w:rPr>
        <w:t>a do TDMNT. XQ: tim to do viêm cơ tim ho</w:t>
      </w:r>
      <w:r>
        <w:rPr>
          <w:rFonts w:ascii="Cambria" w:eastAsia="Cambria" w:hAnsi="Cambria" w:cs="Cambria"/>
          <w:color w:val="000000"/>
          <w:sz w:val="24"/>
          <w:szCs w:val="24"/>
        </w:rPr>
        <w:t>ặ</w:t>
      </w:r>
      <w:r>
        <w:rPr>
          <w:rFonts w:ascii="Cambria" w:eastAsia="Cambria" w:hAnsi="Cambria" w:cs="Cambria"/>
          <w:color w:val="000000"/>
          <w:sz w:val="24"/>
          <w:szCs w:val="24"/>
        </w:rPr>
        <w:t>c TDMNT do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p). WBC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bình thư</w:t>
      </w:r>
      <w:r>
        <w:rPr>
          <w:rFonts w:ascii="Cambria" w:eastAsia="Cambria" w:hAnsi="Cambria" w:cs="Cambria"/>
          <w:color w:val="000000"/>
          <w:sz w:val="24"/>
          <w:szCs w:val="24"/>
        </w:rPr>
        <w:t>ờ</w:t>
      </w:r>
      <w:r>
        <w:rPr>
          <w:rFonts w:ascii="Cambria" w:eastAsia="Cambria" w:hAnsi="Cambria" w:cs="Cambria"/>
          <w:color w:val="000000"/>
          <w:sz w:val="24"/>
          <w:szCs w:val="24"/>
        </w:rPr>
        <w:t>ng, VS không tăng. Th</w:t>
      </w:r>
      <w:r>
        <w:rPr>
          <w:rFonts w:ascii="Cambria" w:eastAsia="Cambria" w:hAnsi="Cambria" w:cs="Cambria"/>
          <w:color w:val="000000"/>
          <w:sz w:val="24"/>
          <w:szCs w:val="24"/>
        </w:rPr>
        <w:t>ể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hi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n b</w:t>
      </w:r>
      <w:r>
        <w:rPr>
          <w:rFonts w:ascii="Cambria" w:eastAsia="Cambria" w:hAnsi="Cambria" w:cs="Cambria"/>
          <w:color w:val="000000"/>
          <w:sz w:val="24"/>
          <w:szCs w:val="24"/>
        </w:rPr>
        <w:t>ằ</w:t>
      </w:r>
      <w:r>
        <w:rPr>
          <w:rFonts w:ascii="Cambria" w:eastAsia="Cambria" w:hAnsi="Cambria" w:cs="Cambria"/>
          <w:color w:val="000000"/>
          <w:sz w:val="24"/>
          <w:szCs w:val="24"/>
        </w:rPr>
        <w:t>ng:</w:t>
      </w:r>
    </w:p>
    <w:p w14:paraId="3F639B4B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  <w:t>.H</w:t>
      </w:r>
      <w:r>
        <w:rPr>
          <w:rFonts w:ascii="Cambria" w:eastAsia="Cambria" w:hAnsi="Cambria" w:cs="Cambria"/>
          <w:color w:val="000000"/>
          <w:sz w:val="24"/>
          <w:szCs w:val="24"/>
        </w:rPr>
        <w:t>ộ</w:t>
      </w:r>
      <w:r>
        <w:rPr>
          <w:rFonts w:ascii="Cambria" w:eastAsia="Cambria" w:hAnsi="Cambria" w:cs="Cambria"/>
          <w:color w:val="000000"/>
          <w:sz w:val="24"/>
          <w:szCs w:val="24"/>
        </w:rPr>
        <w:t>i ch</w:t>
      </w:r>
      <w:r>
        <w:rPr>
          <w:rFonts w:ascii="Cambria" w:eastAsia="Cambria" w:hAnsi="Cambria" w:cs="Cambria"/>
          <w:color w:val="000000"/>
          <w:sz w:val="24"/>
          <w:szCs w:val="24"/>
        </w:rPr>
        <w:t>ứ</w:t>
      </w:r>
      <w:r>
        <w:rPr>
          <w:rFonts w:ascii="Cambria" w:eastAsia="Cambria" w:hAnsi="Cambria" w:cs="Cambria"/>
          <w:color w:val="000000"/>
          <w:sz w:val="24"/>
          <w:szCs w:val="24"/>
        </w:rPr>
        <w:t>ng van tim</w:t>
      </w:r>
    </w:p>
    <w:p w14:paraId="3F639B4C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  <w:t>+HoHL, HoDMC: n</w:t>
      </w:r>
      <w:r>
        <w:rPr>
          <w:rFonts w:ascii="Cambria" w:eastAsia="Cambria" w:hAnsi="Cambria" w:cs="Cambria"/>
          <w:color w:val="000000"/>
          <w:sz w:val="24"/>
          <w:szCs w:val="24"/>
        </w:rPr>
        <w:t>ế</w:t>
      </w:r>
      <w:r>
        <w:rPr>
          <w:rFonts w:ascii="Cambria" w:eastAsia="Cambria" w:hAnsi="Cambria" w:cs="Cambria"/>
          <w:color w:val="000000"/>
          <w:sz w:val="24"/>
          <w:szCs w:val="24"/>
        </w:rPr>
        <w:t>u cùng t</w:t>
      </w:r>
      <w:r>
        <w:rPr>
          <w:rFonts w:ascii="Cambria" w:eastAsia="Cambria" w:hAnsi="Cambria" w:cs="Cambria"/>
          <w:color w:val="000000"/>
          <w:sz w:val="24"/>
          <w:szCs w:val="24"/>
        </w:rPr>
        <w:t>ồ</w:t>
      </w:r>
      <w:r>
        <w:rPr>
          <w:rFonts w:ascii="Cambria" w:eastAsia="Cambria" w:hAnsi="Cambria" w:cs="Cambria"/>
          <w:color w:val="000000"/>
          <w:sz w:val="24"/>
          <w:szCs w:val="24"/>
        </w:rPr>
        <w:t>n t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i thì g</w:t>
      </w:r>
      <w:r>
        <w:rPr>
          <w:rFonts w:ascii="Cambria" w:eastAsia="Cambria" w:hAnsi="Cambria" w:cs="Cambria"/>
          <w:color w:val="000000"/>
          <w:sz w:val="24"/>
          <w:szCs w:val="24"/>
        </w:rPr>
        <w:t>ầ</w:t>
      </w:r>
      <w:r>
        <w:rPr>
          <w:rFonts w:ascii="Cambria" w:eastAsia="Cambria" w:hAnsi="Cambria" w:cs="Cambria"/>
          <w:color w:val="000000"/>
          <w:sz w:val="24"/>
          <w:szCs w:val="24"/>
        </w:rPr>
        <w:t>n như 100% do th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p</w:t>
      </w:r>
    </w:p>
    <w:p w14:paraId="3F639B4D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  <w:t>+HHL</w:t>
      </w:r>
    </w:p>
    <w:p w14:paraId="3F639B4E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ab/>
        <w:t>.Suy tim</w:t>
      </w:r>
    </w:p>
    <w:p w14:paraId="3F639B4F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ab/>
        <w:t>-Có c</w:t>
      </w:r>
      <w:r>
        <w:rPr>
          <w:rFonts w:ascii="Cambria" w:eastAsia="Cambria" w:hAnsi="Cambria" w:cs="Cambria"/>
          <w:color w:val="000000"/>
          <w:sz w:val="24"/>
          <w:szCs w:val="24"/>
        </w:rPr>
        <w:t>ầ</w:t>
      </w:r>
      <w:r>
        <w:rPr>
          <w:rFonts w:ascii="Cambria" w:eastAsia="Cambria" w:hAnsi="Cambria" w:cs="Cambria"/>
          <w:color w:val="000000"/>
          <w:sz w:val="24"/>
          <w:szCs w:val="24"/>
        </w:rPr>
        <w:t>n làm ASO n</w:t>
      </w:r>
      <w:r>
        <w:rPr>
          <w:rFonts w:ascii="Cambria" w:eastAsia="Cambria" w:hAnsi="Cambria" w:cs="Cambria"/>
          <w:color w:val="000000"/>
          <w:sz w:val="24"/>
          <w:szCs w:val="24"/>
        </w:rPr>
        <w:t>ữ</w:t>
      </w:r>
      <w:r>
        <w:rPr>
          <w:rFonts w:ascii="Cambria" w:eastAsia="Cambria" w:hAnsi="Cambria" w:cs="Cambria"/>
          <w:color w:val="000000"/>
          <w:sz w:val="24"/>
          <w:szCs w:val="24"/>
        </w:rPr>
        <w:t>a không nh</w:t>
      </w:r>
      <w:r>
        <w:rPr>
          <w:rFonts w:ascii="Cambria" w:eastAsia="Cambria" w:hAnsi="Cambria" w:cs="Cambria"/>
          <w:color w:val="000000"/>
          <w:sz w:val="24"/>
          <w:szCs w:val="24"/>
        </w:rPr>
        <w:t>ỉ</w:t>
      </w:r>
      <w:r>
        <w:rPr>
          <w:rFonts w:ascii="Cambria" w:eastAsia="Cambria" w:hAnsi="Cambria" w:cs="Cambria"/>
          <w:color w:val="000000"/>
          <w:sz w:val="24"/>
          <w:szCs w:val="24"/>
        </w:rPr>
        <w:t>?????</w:t>
      </w:r>
    </w:p>
    <w:p w14:paraId="3F639B50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51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lastRenderedPageBreak/>
        <w:drawing>
          <wp:inline distT="0" distB="0" distL="0" distR="0" wp14:anchorId="3F639C06" wp14:editId="3F639C07">
            <wp:extent cx="6388100" cy="2625725"/>
            <wp:effectExtent l="0" t="0" r="0" b="0"/>
            <wp:docPr id="8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l="18820" t="23474" r="16874" b="29537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625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52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F639C08" wp14:editId="3F639C09">
            <wp:extent cx="6388100" cy="1769745"/>
            <wp:effectExtent l="0" t="0" r="0" b="0"/>
            <wp:docPr id="8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l="23648" t="46963" r="28695" b="29537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769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53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54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FF0000"/>
          <w:sz w:val="24"/>
          <w:szCs w:val="24"/>
          <w:u w:val="single"/>
        </w:rPr>
        <w:t>FA</w:t>
      </w:r>
      <w:r>
        <w:rPr>
          <w:rFonts w:ascii="Cambria" w:eastAsia="Cambria" w:hAnsi="Cambria" w:cs="Cambria"/>
          <w:color w:val="000000"/>
          <w:sz w:val="24"/>
          <w:szCs w:val="24"/>
        </w:rPr>
        <w:t>CCD Digoxin: BAV, HR ch</w:t>
      </w:r>
      <w:r>
        <w:rPr>
          <w:rFonts w:ascii="Cambria" w:eastAsia="Cambria" w:hAnsi="Cambria" w:cs="Cambria"/>
          <w:color w:val="000000"/>
          <w:sz w:val="24"/>
          <w:szCs w:val="24"/>
        </w:rPr>
        <w:t>ậ</w:t>
      </w:r>
      <w:r>
        <w:rPr>
          <w:rFonts w:ascii="Cambria" w:eastAsia="Cambria" w:hAnsi="Cambria" w:cs="Cambria"/>
          <w:color w:val="000000"/>
          <w:sz w:val="24"/>
          <w:szCs w:val="24"/>
        </w:rPr>
        <w:t>m, TDMNT, BCTPD</w:t>
      </w:r>
    </w:p>
    <w:p w14:paraId="3F639B55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ấ</w:t>
      </w:r>
      <w:r>
        <w:rPr>
          <w:rFonts w:ascii="Cambria" w:eastAsia="Cambria" w:hAnsi="Cambria" w:cs="Cambria"/>
          <w:color w:val="000000"/>
          <w:sz w:val="24"/>
          <w:szCs w:val="24"/>
        </w:rPr>
        <w:t>u hi</w:t>
      </w:r>
      <w:r>
        <w:rPr>
          <w:rFonts w:ascii="Cambria" w:eastAsia="Cambria" w:hAnsi="Cambria" w:cs="Cambria"/>
          <w:color w:val="000000"/>
          <w:sz w:val="24"/>
          <w:szCs w:val="24"/>
        </w:rPr>
        <w:t>ệ</w:t>
      </w:r>
      <w:r>
        <w:rPr>
          <w:rFonts w:ascii="Cambria" w:eastAsia="Cambria" w:hAnsi="Cambria" w:cs="Cambria"/>
          <w:color w:val="000000"/>
          <w:sz w:val="24"/>
          <w:szCs w:val="24"/>
        </w:rPr>
        <w:t>u ng</w:t>
      </w:r>
      <w:r>
        <w:rPr>
          <w:rFonts w:ascii="Cambria" w:eastAsia="Cambria" w:hAnsi="Cambria" w:cs="Cambria"/>
          <w:color w:val="000000"/>
          <w:sz w:val="24"/>
          <w:szCs w:val="24"/>
        </w:rPr>
        <w:t>ộ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đ</w:t>
      </w:r>
      <w:r>
        <w:rPr>
          <w:rFonts w:ascii="Cambria" w:eastAsia="Cambria" w:hAnsi="Cambria" w:cs="Cambria"/>
          <w:color w:val="000000"/>
          <w:sz w:val="24"/>
          <w:szCs w:val="24"/>
        </w:rPr>
        <w:t>ộ</w:t>
      </w:r>
      <w:r>
        <w:rPr>
          <w:rFonts w:ascii="Cambria" w:eastAsia="Cambria" w:hAnsi="Cambria" w:cs="Cambria"/>
          <w:color w:val="000000"/>
          <w:sz w:val="24"/>
          <w:szCs w:val="24"/>
        </w:rPr>
        <w:t>c s</w:t>
      </w:r>
      <w:r>
        <w:rPr>
          <w:rFonts w:ascii="Cambria" w:eastAsia="Cambria" w:hAnsi="Cambria" w:cs="Cambria"/>
          <w:color w:val="000000"/>
          <w:sz w:val="24"/>
          <w:szCs w:val="24"/>
        </w:rPr>
        <w:t>ớ</w:t>
      </w:r>
      <w:r>
        <w:rPr>
          <w:rFonts w:ascii="Cambria" w:eastAsia="Cambria" w:hAnsi="Cambria" w:cs="Cambria"/>
          <w:color w:val="000000"/>
          <w:sz w:val="24"/>
          <w:szCs w:val="24"/>
        </w:rPr>
        <w:t>m: HR ch</w:t>
      </w:r>
      <w:r>
        <w:rPr>
          <w:rFonts w:ascii="Cambria" w:eastAsia="Cambria" w:hAnsi="Cambria" w:cs="Cambria"/>
          <w:color w:val="000000"/>
          <w:sz w:val="24"/>
          <w:szCs w:val="24"/>
        </w:rPr>
        <w:t>ậ</w:t>
      </w:r>
      <w:r>
        <w:rPr>
          <w:rFonts w:ascii="Cambria" w:eastAsia="Cambria" w:hAnsi="Cambria" w:cs="Cambria"/>
          <w:color w:val="000000"/>
          <w:sz w:val="24"/>
          <w:szCs w:val="24"/>
        </w:rPr>
        <w:t>m, ngo</w:t>
      </w:r>
      <w:r>
        <w:rPr>
          <w:rFonts w:ascii="Cambria" w:eastAsia="Cambria" w:hAnsi="Cambria" w:cs="Cambria"/>
          <w:color w:val="000000"/>
          <w:sz w:val="24"/>
          <w:szCs w:val="24"/>
        </w:rPr>
        <w:t>ạ</w:t>
      </w:r>
      <w:r>
        <w:rPr>
          <w:rFonts w:ascii="Cambria" w:eastAsia="Cambria" w:hAnsi="Cambria" w:cs="Cambria"/>
          <w:color w:val="000000"/>
          <w:sz w:val="24"/>
          <w:szCs w:val="24"/>
        </w:rPr>
        <w:t>i tâm thu, nôn ói</w:t>
      </w:r>
    </w:p>
    <w:p w14:paraId="3F639B56" w14:textId="77777777" w:rsidR="00730358" w:rsidRDefault="007303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3F639B57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noProof/>
          <w:color w:val="000000"/>
          <w:sz w:val="24"/>
          <w:szCs w:val="24"/>
        </w:rPr>
        <w:drawing>
          <wp:inline distT="0" distB="0" distL="0" distR="0" wp14:anchorId="3F639C0A" wp14:editId="3F639C0B">
            <wp:extent cx="6283960" cy="3049905"/>
            <wp:effectExtent l="0" t="0" r="0" b="0"/>
            <wp:docPr id="8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l="9982" t="14493" r="5159" b="12175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049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58" w14:textId="77777777" w:rsidR="00730358" w:rsidRDefault="009F49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noProof/>
          <w:color w:val="000000"/>
          <w:sz w:val="24"/>
          <w:szCs w:val="24"/>
        </w:rPr>
        <w:lastRenderedPageBreak/>
        <w:drawing>
          <wp:inline distT="0" distB="0" distL="0" distR="0" wp14:anchorId="3F639C0C" wp14:editId="3F639C0D">
            <wp:extent cx="6323330" cy="2135505"/>
            <wp:effectExtent l="0" t="0" r="0" b="0"/>
            <wp:docPr id="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l="7918" t="36338" r="2060" b="9517"/>
                    <a:stretch>
                      <a:fillRect/>
                    </a:stretch>
                  </pic:blipFill>
                  <pic:spPr>
                    <a:xfrm>
                      <a:off x="0" y="0"/>
                      <a:ext cx="6323330" cy="2135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B59" w14:textId="77777777" w:rsidR="00730358" w:rsidRDefault="007303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3F639B5A" w14:textId="77777777" w:rsidR="00730358" w:rsidRDefault="0073035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3F639B5B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-BAV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I: PR &gt; 0.2s</w:t>
      </w:r>
    </w:p>
    <w:p w14:paraId="3F639B5C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ab/>
        <w:t>-ST chênh lên lan t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a: tràn d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ch màng tim</w:t>
      </w:r>
    </w:p>
    <w:p w14:paraId="3F639B5D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ab/>
        <w:t>-RD1 + RD2 + RD3 &lt; 15mm: là tràn d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ch màng tim làm đi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th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 xml:space="preserve">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p</w:t>
      </w:r>
    </w:p>
    <w:p w14:paraId="3F639B5E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>-VS &gt; 50mm gi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u th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a tiêu chu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n viêm</w:t>
      </w:r>
    </w:p>
    <w:p w14:paraId="3F639B5F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ab/>
        <w:t>-Bé 10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ch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 xml:space="preserve"> s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 xml:space="preserve"> tim &gt; 0.5 là to r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B60" w14:textId="77777777" w:rsidR="00730358" w:rsidRDefault="009F4943">
      <w:pPr>
        <w:ind w:firstLine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-Tim to: nhưng do tràn d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ch màng tim  </w:t>
      </w:r>
      <w:r>
        <w:rPr>
          <w:rFonts w:ascii="Cambria" w:eastAsia="Cambria" w:hAnsi="Cambria" w:cs="Cambria"/>
          <w:sz w:val="24"/>
          <w:szCs w:val="24"/>
        </w:rPr>
        <w:tab/>
      </w:r>
    </w:p>
    <w:p w14:paraId="3F639B61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u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đánh giá đã m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bù tr</w:t>
      </w:r>
      <w:r>
        <w:rPr>
          <w:rFonts w:ascii="Cambria" w:eastAsia="Cambria" w:hAnsi="Cambria" w:cs="Cambria"/>
          <w:sz w:val="24"/>
          <w:szCs w:val="24"/>
        </w:rPr>
        <w:t>ừ</w:t>
      </w:r>
      <w:r>
        <w:rPr>
          <w:rFonts w:ascii="Cambria" w:eastAsia="Cambria" w:hAnsi="Cambria" w:cs="Cambria"/>
          <w:sz w:val="24"/>
          <w:szCs w:val="24"/>
        </w:rPr>
        <w:t xml:space="preserve">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Frank starling?</w:t>
      </w:r>
    </w:p>
    <w:p w14:paraId="3F639B62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ab/>
        <w:t>A. Tim LS 6</w:t>
      </w:r>
    </w:p>
    <w:p w14:paraId="3F639B63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ab/>
        <w:t>B. Sung huy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t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B64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ab/>
        <w:t>C.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tư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máu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biên</w:t>
      </w:r>
    </w:p>
    <w:p w14:paraId="3F639B65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ab/>
        <w:t>D. Ab đúng</w:t>
      </w:r>
    </w:p>
    <w:p w14:paraId="3F639B66" w14:textId="77777777" w:rsidR="00730358" w:rsidRDefault="009F4943">
      <w:pPr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color w:val="FF0000"/>
          <w:sz w:val="24"/>
          <w:szCs w:val="24"/>
        </w:rPr>
        <w:t>E. A</w:t>
      </w:r>
      <w:r>
        <w:rPr>
          <w:rFonts w:ascii="Cambria" w:eastAsia="Cambria" w:hAnsi="Cambria" w:cs="Cambria"/>
          <w:color w:val="FF0000"/>
          <w:sz w:val="24"/>
          <w:szCs w:val="24"/>
        </w:rPr>
        <w:t>ll</w:t>
      </w:r>
    </w:p>
    <w:p w14:paraId="3F639B67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p w14:paraId="3F639B68" w14:textId="77777777" w:rsidR="00730358" w:rsidRDefault="009F4943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 xml:space="preserve"> chuyên khoa</w:t>
      </w:r>
    </w:p>
    <w:p w14:paraId="3F639B69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2010] T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t tim b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 sinh nào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đây có kh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 xml:space="preserve"> năng gây suy tim: </w:t>
      </w:r>
    </w:p>
    <w:p w14:paraId="3F639B6A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A.   Còn 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ch </w:t>
      </w:r>
    </w:p>
    <w:p w14:paraId="3F639B6B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  H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p eo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ch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 </w:t>
      </w:r>
    </w:p>
    <w:p w14:paraId="3F639B6C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  Đ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t đo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ch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 </w:t>
      </w:r>
    </w:p>
    <w:p w14:paraId="3F639B6D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D.   A và B đúng </w:t>
      </w:r>
    </w:p>
    <w:sdt>
      <w:sdtPr>
        <w:tag w:val="goog_rdk_61"/>
        <w:id w:val="1975260078"/>
      </w:sdtPr>
      <w:sdtEndPr/>
      <w:sdtContent>
        <w:p w14:paraId="3F639B6E" w14:textId="77777777" w:rsidR="00730358" w:rsidRDefault="009F4943">
          <w:pPr>
            <w:spacing w:before="240" w:after="240"/>
            <w:ind w:left="720"/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E.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  </w:t>
          </w:r>
          <w:r>
            <w:rPr>
              <w:rFonts w:ascii="Cambria" w:eastAsia="Cambria" w:hAnsi="Cambria" w:cs="Cambria"/>
              <w:b/>
              <w:color w:val="FF0000"/>
              <w:sz w:val="24"/>
              <w:szCs w:val="24"/>
            </w:rPr>
            <w:t>A, B và C đúng</w:t>
          </w:r>
        </w:p>
      </w:sdtContent>
    </w:sdt>
    <w:p w14:paraId="3F639B6F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S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 xml:space="preserve"> co ng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n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cơ tim ph</w:t>
      </w:r>
      <w:r>
        <w:rPr>
          <w:rFonts w:ascii="Cambria" w:eastAsia="Cambria" w:hAnsi="Cambria" w:cs="Cambria"/>
          <w:sz w:val="24"/>
          <w:szCs w:val="24"/>
        </w:rPr>
        <w:t>ụ</w:t>
      </w:r>
      <w:r>
        <w:rPr>
          <w:rFonts w:ascii="Cambria" w:eastAsia="Cambria" w:hAnsi="Cambria" w:cs="Cambria"/>
          <w:sz w:val="24"/>
          <w:szCs w:val="24"/>
        </w:rPr>
        <w:t xml:space="preserve"> thu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các 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 xml:space="preserve"> sau,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tr</w:t>
      </w:r>
      <w:r>
        <w:rPr>
          <w:rFonts w:ascii="Cambria" w:eastAsia="Cambria" w:hAnsi="Cambria" w:cs="Cambria"/>
          <w:sz w:val="24"/>
          <w:szCs w:val="24"/>
        </w:rPr>
        <w:t>ừ</w:t>
      </w:r>
      <w:r>
        <w:rPr>
          <w:rFonts w:ascii="Cambria" w:eastAsia="Cambria" w:hAnsi="Cambria" w:cs="Cambria"/>
          <w:sz w:val="24"/>
          <w:szCs w:val="24"/>
        </w:rPr>
        <w:t>:</w:t>
      </w:r>
    </w:p>
    <w:p w14:paraId="3F639B70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B71" w14:textId="77777777" w:rsidR="00730358" w:rsidRDefault="009F4943">
      <w:pPr>
        <w:spacing w:before="240" w:after="240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</w:t>
      </w:r>
    </w:p>
    <w:sdt>
      <w:sdtPr>
        <w:tag w:val="goog_rdk_62"/>
        <w:id w:val="1166367387"/>
      </w:sdtPr>
      <w:sdtEndPr/>
      <w:sdtContent>
        <w:p w14:paraId="3F639B72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c. T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ầ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 s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ố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tim</w:t>
          </w:r>
        </w:p>
      </w:sdtContent>
    </w:sdt>
    <w:p w14:paraId="3F639B73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S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c co bóp cơ tim</w:t>
      </w:r>
    </w:p>
    <w:p w14:paraId="3F639B74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 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 xml:space="preserve"> nào không giúp làm tăng s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c co bóp cơ tim:</w:t>
      </w:r>
    </w:p>
    <w:p w14:paraId="3F639B75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H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 giao c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(giai đo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đ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u)</w:t>
      </w:r>
    </w:p>
    <w:p w14:paraId="3F639B76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b. Digoxin             </w:t>
      </w:r>
      <w:r>
        <w:rPr>
          <w:rFonts w:ascii="Cambria" w:eastAsia="Cambria" w:hAnsi="Cambria" w:cs="Cambria"/>
          <w:sz w:val="24"/>
          <w:szCs w:val="24"/>
        </w:rPr>
        <w:tab/>
      </w:r>
    </w:p>
    <w:p w14:paraId="3F639B77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Dob</w:t>
      </w:r>
      <w:r>
        <w:rPr>
          <w:rFonts w:ascii="Cambria" w:eastAsia="Cambria" w:hAnsi="Cambria" w:cs="Cambria"/>
          <w:sz w:val="24"/>
          <w:szCs w:val="24"/>
        </w:rPr>
        <w:t>utamin</w:t>
      </w:r>
    </w:p>
    <w:sdt>
      <w:sdtPr>
        <w:tag w:val="goog_rdk_63"/>
        <w:id w:val="818073542"/>
      </w:sdtPr>
      <w:sdtEndPr/>
      <w:sdtContent>
        <w:p w14:paraId="3F639B78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d. Toan hóa máu, tăng CO2</w:t>
          </w:r>
        </w:p>
      </w:sdtContent>
    </w:sdt>
    <w:p w14:paraId="3F639B79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Các 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nh hư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>ng đ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n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i,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tr</w:t>
      </w:r>
      <w:r>
        <w:rPr>
          <w:rFonts w:ascii="Cambria" w:eastAsia="Cambria" w:hAnsi="Cambria" w:cs="Cambria"/>
          <w:sz w:val="24"/>
          <w:szCs w:val="24"/>
        </w:rPr>
        <w:t>ừ</w:t>
      </w:r>
      <w:r>
        <w:rPr>
          <w:rFonts w:ascii="Cambria" w:eastAsia="Cambria" w:hAnsi="Cambria" w:cs="Cambria"/>
          <w:sz w:val="24"/>
          <w:szCs w:val="24"/>
        </w:rPr>
        <w:t>:</w:t>
      </w:r>
    </w:p>
    <w:p w14:paraId="3F639B7A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M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đ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 b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nhĩ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=&gt;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</w:t>
      </w:r>
    </w:p>
    <w:sdt>
      <w:sdtPr>
        <w:tag w:val="goog_rdk_64"/>
        <w:id w:val="1222484018"/>
      </w:sdtPr>
      <w:sdtEndPr/>
      <w:sdtContent>
        <w:p w14:paraId="3F639B7B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Áp l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ự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 l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ồ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ng ng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ự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c tăng =&gt; máu v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tim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 tăng</w:t>
          </w:r>
        </w:p>
      </w:sdtContent>
    </w:sdt>
    <w:p w14:paraId="3F639B7C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Áp l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khoang màng tim tăng =&gt;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</w:t>
      </w:r>
    </w:p>
    <w:p w14:paraId="3F639B7D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Tiêu ch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y m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nư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c =</w:t>
      </w:r>
      <w:r>
        <w:rPr>
          <w:rFonts w:ascii="Cambria" w:eastAsia="Cambria" w:hAnsi="Cambria" w:cs="Cambria"/>
          <w:sz w:val="24"/>
          <w:szCs w:val="24"/>
        </w:rPr>
        <w:t>&gt;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t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</w:t>
      </w:r>
    </w:p>
    <w:p w14:paraId="3F639B7E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e. T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c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đúng</w:t>
      </w:r>
    </w:p>
    <w:p w14:paraId="3F639B7F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Bé trai 6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i, ti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căn phát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van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ch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 v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l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trái, l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này nh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p vi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 vì 2 ngày nay bé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m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t khi ch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y gi</w:t>
      </w:r>
      <w:r>
        <w:rPr>
          <w:rFonts w:ascii="Cambria" w:eastAsia="Cambria" w:hAnsi="Cambria" w:cs="Cambria"/>
          <w:sz w:val="24"/>
          <w:szCs w:val="24"/>
        </w:rPr>
        <w:t>ỡ</w:t>
      </w:r>
      <w:r>
        <w:rPr>
          <w:rFonts w:ascii="Cambria" w:eastAsia="Cambria" w:hAnsi="Cambria" w:cs="Cambria"/>
          <w:sz w:val="24"/>
          <w:szCs w:val="24"/>
        </w:rPr>
        <w:t>n trong nhà (bình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ch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y tương t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 xml:space="preserve"> không sao), bé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 ch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n đoán suy tim gi</w:t>
      </w:r>
      <w:r>
        <w:rPr>
          <w:rFonts w:ascii="Cambria" w:eastAsia="Cambria" w:hAnsi="Cambria" w:cs="Cambria"/>
          <w:sz w:val="24"/>
          <w:szCs w:val="24"/>
        </w:rPr>
        <w:t>ai đo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C,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thích h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p lúc này alf:</w:t>
      </w:r>
    </w:p>
    <w:p w14:paraId="3F639B80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UCMC + l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i ti</w:t>
      </w:r>
      <w:r>
        <w:rPr>
          <w:rFonts w:ascii="Cambria" w:eastAsia="Cambria" w:hAnsi="Cambria" w:cs="Cambria"/>
          <w:sz w:val="24"/>
          <w:szCs w:val="24"/>
        </w:rPr>
        <w:t>ể</w:t>
      </w:r>
      <w:r>
        <w:rPr>
          <w:rFonts w:ascii="Cambria" w:eastAsia="Cambria" w:hAnsi="Cambria" w:cs="Cambria"/>
          <w:sz w:val="24"/>
          <w:szCs w:val="24"/>
        </w:rPr>
        <w:t>u thiazide</w:t>
      </w:r>
    </w:p>
    <w:sdt>
      <w:sdtPr>
        <w:tag w:val="goog_rdk_65"/>
        <w:id w:val="-326520601"/>
      </w:sdtPr>
      <w:sdtEndPr/>
      <w:sdtContent>
        <w:p w14:paraId="3F639B81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UCMC + Spinorolacton</w:t>
          </w:r>
        </w:p>
      </w:sdtContent>
    </w:sdt>
    <w:p w14:paraId="3F639B82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UCMC + digoxin</w:t>
      </w:r>
    </w:p>
    <w:p w14:paraId="3F639B83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UCMC + b-blocker</w:t>
      </w:r>
    </w:p>
    <w:p w14:paraId="3F639B84" w14:textId="77777777" w:rsidR="00730358" w:rsidRDefault="00730358">
      <w:pPr>
        <w:spacing w:before="240" w:after="240"/>
        <w:rPr>
          <w:rFonts w:ascii="Cambria" w:eastAsia="Cambria" w:hAnsi="Cambria" w:cs="Cambria"/>
          <w:sz w:val="24"/>
          <w:szCs w:val="24"/>
        </w:rPr>
      </w:pPr>
    </w:p>
    <w:p w14:paraId="3F639B85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/ Tác d</w:t>
      </w:r>
      <w:r>
        <w:rPr>
          <w:rFonts w:ascii="Cambria" w:eastAsia="Cambria" w:hAnsi="Cambria" w:cs="Cambria"/>
          <w:sz w:val="24"/>
          <w:szCs w:val="24"/>
        </w:rPr>
        <w:t>ụ</w:t>
      </w:r>
      <w:r>
        <w:rPr>
          <w:rFonts w:ascii="Cambria" w:eastAsia="Cambria" w:hAnsi="Cambria" w:cs="Cambria"/>
          <w:sz w:val="24"/>
          <w:szCs w:val="24"/>
        </w:rPr>
        <w:t>ng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digitalis trên tim:</w:t>
      </w:r>
    </w:p>
    <w:sdt>
      <w:sdtPr>
        <w:tag w:val="goog_rdk_66"/>
        <w:id w:val="-433046233"/>
      </w:sdtPr>
      <w:sdtEndPr/>
      <w:sdtContent>
        <w:p w14:paraId="3F639B86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a. Tăng có bóp cơ tim</w:t>
          </w:r>
        </w:p>
      </w:sdtContent>
    </w:sdt>
    <w:p w14:paraId="3F639B87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Tăng d</w:t>
      </w:r>
      <w:r>
        <w:rPr>
          <w:rFonts w:ascii="Cambria" w:eastAsia="Cambria" w:hAnsi="Cambria" w:cs="Cambria"/>
          <w:sz w:val="24"/>
          <w:szCs w:val="24"/>
        </w:rPr>
        <w:t>ẫ</w:t>
      </w:r>
      <w:r>
        <w:rPr>
          <w:rFonts w:ascii="Cambria" w:eastAsia="Cambria" w:hAnsi="Cambria" w:cs="Cambria"/>
          <w:sz w:val="24"/>
          <w:szCs w:val="24"/>
        </w:rPr>
        <w:t>n truy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n nhĩ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</w:t>
      </w:r>
    </w:p>
    <w:p w14:paraId="3F639B88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c. Không 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nh hư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>ng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xoang</w:t>
      </w:r>
    </w:p>
    <w:p w14:paraId="3F639B89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T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c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đúng</w:t>
      </w:r>
    </w:p>
    <w:p w14:paraId="3F639B8A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digoxin, ch</w:t>
      </w:r>
      <w:r>
        <w:rPr>
          <w:rFonts w:ascii="Cambria" w:eastAsia="Cambria" w:hAnsi="Cambria" w:cs="Cambria"/>
          <w:sz w:val="24"/>
          <w:szCs w:val="24"/>
        </w:rPr>
        <w:t>ọ</w:t>
      </w:r>
      <w:r>
        <w:rPr>
          <w:rFonts w:ascii="Cambria" w:eastAsia="Cambria" w:hAnsi="Cambria" w:cs="Cambria"/>
          <w:sz w:val="24"/>
          <w:szCs w:val="24"/>
        </w:rPr>
        <w:t>n câu sai:</w:t>
      </w:r>
    </w:p>
    <w:p w14:paraId="3F639B8B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Gi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m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khi suy th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n</w:t>
      </w:r>
    </w:p>
    <w:p w14:paraId="3F639B8C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duy trì = 1/4-1/3 li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n công</w:t>
      </w:r>
    </w:p>
    <w:p w14:paraId="3F639B8D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Tri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ch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>ng ch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 xml:space="preserve"> yêu g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i ý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c digoxin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em là r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i lo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n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tim</w:t>
      </w:r>
    </w:p>
    <w:sdt>
      <w:sdtPr>
        <w:tag w:val="goog_rdk_67"/>
        <w:id w:val="1392387522"/>
      </w:sdtPr>
      <w:sdtEndPr/>
      <w:sdtContent>
        <w:p w14:paraId="3F639B8E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d. Không câu nào sai</w:t>
          </w:r>
        </w:p>
      </w:sdtContent>
    </w:sdt>
    <w:p w14:paraId="3F639B8F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D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u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s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m c</w:t>
      </w:r>
      <w:r>
        <w:rPr>
          <w:rFonts w:ascii="Cambria" w:eastAsia="Cambria" w:hAnsi="Cambria" w:cs="Cambria"/>
          <w:sz w:val="24"/>
          <w:szCs w:val="24"/>
        </w:rPr>
        <w:t>ủ</w:t>
      </w:r>
      <w:r>
        <w:rPr>
          <w:rFonts w:ascii="Cambria" w:eastAsia="Cambria" w:hAnsi="Cambria" w:cs="Cambria"/>
          <w:sz w:val="24"/>
          <w:szCs w:val="24"/>
        </w:rPr>
        <w:t>a digoxin:</w:t>
      </w:r>
    </w:p>
    <w:p w14:paraId="3F639B90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ST x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p nhi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</w:t>
      </w:r>
    </w:p>
    <w:p w14:paraId="3F639B91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PR dài hơn bình thư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 trên 50%</w:t>
      </w:r>
    </w:p>
    <w:p w14:paraId="3F639B92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Th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>nh tho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ng có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tâm thu</w:t>
      </w:r>
    </w:p>
    <w:sdt>
      <w:sdtPr>
        <w:tag w:val="goog_rdk_68"/>
        <w:id w:val="-618453736"/>
      </w:sdtPr>
      <w:sdtEndPr/>
      <w:sdtContent>
        <w:p w14:paraId="3F639B93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d. T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t c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ả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 xml:space="preserve"> đ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ề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u đúng</w:t>
          </w:r>
        </w:p>
      </w:sdtContent>
    </w:sdt>
    <w:p w14:paraId="3F639B94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</w:t>
      </w:r>
      <w:r>
        <w:rPr>
          <w:rFonts w:ascii="Cambria" w:eastAsia="Cambria" w:hAnsi="Cambria" w:cs="Cambria"/>
          <w:sz w:val="24"/>
          <w:szCs w:val="24"/>
        </w:rPr>
        <w:t>011] D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u 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u ng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c digoxin toàn phát:</w:t>
      </w:r>
    </w:p>
    <w:p w14:paraId="3F639B95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ST x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p hình chén</w:t>
      </w:r>
    </w:p>
    <w:p w14:paraId="3F639B96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Block nhĩ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 3</w:t>
      </w:r>
    </w:p>
    <w:p w14:paraId="3F639B97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Sóng T đ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o ngư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</w:t>
      </w:r>
    </w:p>
    <w:p w14:paraId="3F639B98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nhanh trên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</w:t>
      </w:r>
    </w:p>
    <w:sdt>
      <w:sdtPr>
        <w:tag w:val="goog_rdk_69"/>
        <w:id w:val="1201213471"/>
      </w:sdtPr>
      <w:sdtEndPr/>
      <w:sdtContent>
        <w:p w14:paraId="3F639B99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e. b và d đúng</w:t>
          </w:r>
        </w:p>
      </w:sdtContent>
    </w:sdt>
    <w:p w14:paraId="3F639B9A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f. a và c đúng</w:t>
      </w:r>
    </w:p>
    <w:p w14:paraId="3F639B9B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g. T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c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 xml:space="preserve"> đúng</w:t>
      </w:r>
    </w:p>
    <w:p w14:paraId="3F639B9C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Đi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tr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 xml:space="preserve"> suy tim c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 xml:space="preserve">p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tr</w:t>
      </w:r>
      <w:r>
        <w:rPr>
          <w:rFonts w:ascii="Cambria" w:eastAsia="Cambria" w:hAnsi="Cambria" w:cs="Cambria"/>
          <w:sz w:val="24"/>
          <w:szCs w:val="24"/>
        </w:rPr>
        <w:t>ẻ</w:t>
      </w:r>
      <w:r>
        <w:rPr>
          <w:rFonts w:ascii="Cambria" w:eastAsia="Cambria" w:hAnsi="Cambria" w:cs="Cambria"/>
          <w:sz w:val="24"/>
          <w:szCs w:val="24"/>
        </w:rPr>
        <w:t xml:space="preserve"> sơ sinh do b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nh tim b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 sinh có lu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ng thôn</w:t>
      </w:r>
      <w:r>
        <w:rPr>
          <w:rFonts w:ascii="Cambria" w:eastAsia="Cambria" w:hAnsi="Cambria" w:cs="Cambria"/>
          <w:sz w:val="24"/>
          <w:szCs w:val="24"/>
        </w:rPr>
        <w:t>g trái ph</w:t>
      </w:r>
      <w:r>
        <w:rPr>
          <w:rFonts w:ascii="Cambria" w:eastAsia="Cambria" w:hAnsi="Cambria" w:cs="Cambria"/>
          <w:sz w:val="24"/>
          <w:szCs w:val="24"/>
        </w:rPr>
        <w:t>ả</w:t>
      </w:r>
      <w:r>
        <w:rPr>
          <w:rFonts w:ascii="Cambria" w:eastAsia="Cambria" w:hAnsi="Cambria" w:cs="Cambria"/>
          <w:sz w:val="24"/>
          <w:szCs w:val="24"/>
        </w:rPr>
        <w:t>i, ngo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 tr</w:t>
      </w:r>
      <w:r>
        <w:rPr>
          <w:rFonts w:ascii="Cambria" w:eastAsia="Cambria" w:hAnsi="Cambria" w:cs="Cambria"/>
          <w:sz w:val="24"/>
          <w:szCs w:val="24"/>
        </w:rPr>
        <w:t>ừ</w:t>
      </w:r>
      <w:r>
        <w:rPr>
          <w:rFonts w:ascii="Cambria" w:eastAsia="Cambria" w:hAnsi="Cambria" w:cs="Cambria"/>
          <w:sz w:val="24"/>
          <w:szCs w:val="24"/>
        </w:rPr>
        <w:t>:</w:t>
      </w:r>
    </w:p>
    <w:p w14:paraId="3F639B9D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Furosemide</w:t>
      </w:r>
    </w:p>
    <w:sdt>
      <w:sdtPr>
        <w:tag w:val="goog_rdk_70"/>
        <w:id w:val="-1249652174"/>
      </w:sdtPr>
      <w:sdtEndPr/>
      <w:sdtContent>
        <w:p w14:paraId="3F639B9E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Thông khí ph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ổ</w:t>
          </w: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i: tăng thông khí, nâng SpO2</w:t>
          </w:r>
        </w:p>
      </w:sdtContent>
    </w:sdt>
    <w:p w14:paraId="3F639B9F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Nên tránh oxygen toàn thân</w:t>
      </w:r>
    </w:p>
    <w:p w14:paraId="3F639BA0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Digoxin</w:t>
      </w:r>
    </w:p>
    <w:p w14:paraId="3F639BA1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[ CK1 2011] Thu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c dãn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nào ch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 xml:space="preserve"> gây dãn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đơn thu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n:</w:t>
      </w:r>
    </w:p>
    <w:p w14:paraId="3F639BA2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Captopril</w:t>
      </w:r>
    </w:p>
    <w:sdt>
      <w:sdtPr>
        <w:tag w:val="goog_rdk_71"/>
        <w:id w:val="616188666"/>
      </w:sdtPr>
      <w:sdtEndPr/>
      <w:sdtContent>
        <w:p w14:paraId="3F639BA3" w14:textId="77777777" w:rsidR="00730358" w:rsidRDefault="009F4943">
          <w:pPr>
            <w:spacing w:before="240" w:after="240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rFonts w:ascii="Cambria" w:eastAsia="Cambria" w:hAnsi="Cambria" w:cs="Cambria"/>
              <w:color w:val="FF0000"/>
              <w:sz w:val="24"/>
              <w:szCs w:val="24"/>
            </w:rPr>
            <w:t>b. hydralazine</w:t>
          </w:r>
        </w:p>
      </w:sdtContent>
    </w:sdt>
    <w:p w14:paraId="3F639BA4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Nitroprusside</w:t>
      </w:r>
    </w:p>
    <w:p w14:paraId="3F639BA5" w14:textId="77777777" w:rsidR="00730358" w:rsidRDefault="009F4943">
      <w:pPr>
        <w:spacing w:before="240" w:after="24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Isosorbid dinitrate</w:t>
      </w:r>
    </w:p>
    <w:sdt>
      <w:sdtPr>
        <w:tag w:val="goog_rdk_72"/>
        <w:id w:val="-1525550513"/>
      </w:sdtPr>
      <w:sdtEndPr/>
      <w:sdtContent>
        <w:p w14:paraId="3F639BA6" w14:textId="77777777" w:rsidR="00730358" w:rsidRDefault="009F4943">
          <w:pPr>
            <w:spacing w:before="240" w:after="240"/>
            <w:rPr>
              <w:rFonts w:ascii="Cambria" w:eastAsia="Cambria" w:hAnsi="Cambria" w:cs="Cambria"/>
              <w:sz w:val="24"/>
              <w:szCs w:val="24"/>
            </w:rPr>
          </w:pPr>
          <w:r>
            <w:rPr>
              <w:rFonts w:ascii="Cambria" w:eastAsia="Cambria" w:hAnsi="Cambria" w:cs="Cambria"/>
              <w:sz w:val="24"/>
              <w:szCs w:val="24"/>
            </w:rPr>
            <w:t xml:space="preserve">[ CK1 2011] Suy tim </w:t>
          </w:r>
          <w:r>
            <w:rPr>
              <w:rFonts w:ascii="Cambria" w:eastAsia="Cambria" w:hAnsi="Cambria" w:cs="Cambria"/>
              <w:sz w:val="24"/>
              <w:szCs w:val="24"/>
            </w:rPr>
            <w:t>ở</w:t>
          </w:r>
          <w:r>
            <w:rPr>
              <w:rFonts w:ascii="Cambria" w:eastAsia="Cambria" w:hAnsi="Cambria" w:cs="Cambria"/>
              <w:sz w:val="24"/>
              <w:szCs w:val="24"/>
            </w:rPr>
            <w:t xml:space="preserve"> tr</w:t>
          </w:r>
          <w:r>
            <w:rPr>
              <w:rFonts w:ascii="Cambria" w:eastAsia="Cambria" w:hAnsi="Cambria" w:cs="Cambria"/>
              <w:sz w:val="24"/>
              <w:szCs w:val="24"/>
            </w:rPr>
            <w:t>ẻ</w:t>
          </w:r>
          <w:r>
            <w:rPr>
              <w:rFonts w:ascii="Cambria" w:eastAsia="Cambria" w:hAnsi="Cambria" w:cs="Cambria"/>
              <w:sz w:val="24"/>
              <w:szCs w:val="24"/>
            </w:rPr>
            <w:t xml:space="preserve"> nhũ nhi có TBS thư</w:t>
          </w:r>
          <w:r>
            <w:rPr>
              <w:rFonts w:ascii="Cambria" w:eastAsia="Cambria" w:hAnsi="Cambria" w:cs="Cambria"/>
              <w:sz w:val="24"/>
              <w:szCs w:val="24"/>
            </w:rPr>
            <w:t>ờ</w:t>
          </w:r>
          <w:r>
            <w:rPr>
              <w:rFonts w:ascii="Cambria" w:eastAsia="Cambria" w:hAnsi="Cambria" w:cs="Cambria"/>
              <w:sz w:val="24"/>
              <w:szCs w:val="24"/>
            </w:rPr>
            <w:t>ng xu</w:t>
          </w:r>
          <w:r>
            <w:rPr>
              <w:rFonts w:ascii="Cambria" w:eastAsia="Cambria" w:hAnsi="Cambria" w:cs="Cambria"/>
              <w:sz w:val="24"/>
              <w:szCs w:val="24"/>
            </w:rPr>
            <w:t>ấ</w:t>
          </w:r>
          <w:r>
            <w:rPr>
              <w:rFonts w:ascii="Cambria" w:eastAsia="Cambria" w:hAnsi="Cambria" w:cs="Cambria"/>
              <w:sz w:val="24"/>
              <w:szCs w:val="24"/>
            </w:rPr>
            <w:t>t hi</w:t>
          </w:r>
          <w:r>
            <w:rPr>
              <w:rFonts w:ascii="Cambria" w:eastAsia="Cambria" w:hAnsi="Cambria" w:cs="Cambria"/>
              <w:sz w:val="24"/>
              <w:szCs w:val="24"/>
            </w:rPr>
            <w:t>ệ</w:t>
          </w:r>
          <w:r>
            <w:rPr>
              <w:rFonts w:ascii="Cambria" w:eastAsia="Cambria" w:hAnsi="Cambria" w:cs="Cambria"/>
              <w:sz w:val="24"/>
              <w:szCs w:val="24"/>
            </w:rPr>
            <w:t>n vào th</w:t>
          </w:r>
          <w:r>
            <w:rPr>
              <w:rFonts w:ascii="Cambria" w:eastAsia="Cambria" w:hAnsi="Cambria" w:cs="Cambria"/>
              <w:sz w:val="24"/>
              <w:szCs w:val="24"/>
            </w:rPr>
            <w:t>ờ</w:t>
          </w:r>
          <w:r>
            <w:rPr>
              <w:rFonts w:ascii="Cambria" w:eastAsia="Cambria" w:hAnsi="Cambria" w:cs="Cambria"/>
              <w:sz w:val="24"/>
              <w:szCs w:val="24"/>
            </w:rPr>
            <w:t>i đi</w:t>
          </w:r>
          <w:r>
            <w:rPr>
              <w:rFonts w:ascii="Cambria" w:eastAsia="Cambria" w:hAnsi="Cambria" w:cs="Cambria"/>
              <w:sz w:val="24"/>
              <w:szCs w:val="24"/>
            </w:rPr>
            <w:t>ể</w:t>
          </w:r>
          <w:r>
            <w:rPr>
              <w:rFonts w:ascii="Cambria" w:eastAsia="Cambria" w:hAnsi="Cambria" w:cs="Cambria"/>
              <w:sz w:val="24"/>
              <w:szCs w:val="24"/>
            </w:rPr>
            <w:t>m nào?</w:t>
          </w:r>
        </w:p>
      </w:sdtContent>
    </w:sdt>
    <w:p w14:paraId="3F639BA7" w14:textId="77777777" w:rsidR="00730358" w:rsidRDefault="009F4943">
      <w:pPr>
        <w:spacing w:before="240" w:after="240"/>
        <w:rPr>
          <w:rFonts w:ascii="Cambria" w:eastAsia="Cambria" w:hAnsi="Cambria" w:cs="Cambria"/>
          <w:b/>
          <w:color w:val="FF0000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        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    a.      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0-2 tháng tu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ổ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i.</w:t>
      </w:r>
    </w:p>
    <w:p w14:paraId="3F639BA8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    2-6 tháng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i.</w:t>
      </w:r>
    </w:p>
    <w:p w14:paraId="3F639BA9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     6-12 tháng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i.</w:t>
      </w:r>
    </w:p>
    <w:p w14:paraId="3F639BAA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d.     12-24 tháng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BAB" w14:textId="77777777" w:rsidR="00730358" w:rsidRDefault="009F4943">
      <w:pPr>
        <w:spacing w:before="240" w:after="24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e.      2-3 tu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i.</w:t>
      </w:r>
    </w:p>
    <w:p w14:paraId="3F639BAC" w14:textId="77777777" w:rsidR="00730358" w:rsidRDefault="009F4943">
      <w:pPr>
        <w:pStyle w:val="Heading1"/>
        <w:spacing w:after="240"/>
      </w:pPr>
      <w:bookmarkStart w:id="15" w:name="_heading=h.x88xog46byni" w:colFirst="0" w:colLast="0"/>
      <w:bookmarkEnd w:id="15"/>
      <w:r>
        <w:t>[ CK1 2016]</w:t>
      </w:r>
    </w:p>
    <w:p w14:paraId="3F639BAD" w14:textId="77777777" w:rsidR="00730358" w:rsidRDefault="009F4943">
      <w:pPr>
        <w:spacing w:after="0" w:line="254" w:lineRule="auto"/>
        <w:ind w:right="10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Khám th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y da xanh, chi mát, ph</w:t>
      </w:r>
      <w:r>
        <w:rPr>
          <w:rFonts w:ascii="Cambria" w:eastAsia="Cambria" w:hAnsi="Cambria" w:cs="Cambria"/>
          <w:sz w:val="24"/>
          <w:szCs w:val="24"/>
        </w:rPr>
        <w:t>ụ</w:t>
      </w:r>
      <w:r>
        <w:rPr>
          <w:rFonts w:ascii="Cambria" w:eastAsia="Cambria" w:hAnsi="Cambria" w:cs="Cambria"/>
          <w:sz w:val="24"/>
          <w:szCs w:val="24"/>
        </w:rPr>
        <w:t>c h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i tu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n hoàn da đ</w:t>
      </w:r>
      <w:r>
        <w:rPr>
          <w:rFonts w:ascii="Cambria" w:eastAsia="Cambria" w:hAnsi="Cambria" w:cs="Cambria"/>
          <w:sz w:val="24"/>
          <w:szCs w:val="24"/>
        </w:rPr>
        <w:t>ầ</w:t>
      </w:r>
      <w:r>
        <w:rPr>
          <w:rFonts w:ascii="Cambria" w:eastAsia="Cambria" w:hAnsi="Cambria" w:cs="Cambria"/>
          <w:sz w:val="24"/>
          <w:szCs w:val="24"/>
        </w:rPr>
        <w:t>u chi 4s.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chi trên nh</w:t>
      </w:r>
      <w:r>
        <w:rPr>
          <w:rFonts w:ascii="Cambria" w:eastAsia="Cambria" w:hAnsi="Cambria" w:cs="Cambria"/>
          <w:sz w:val="24"/>
          <w:szCs w:val="24"/>
        </w:rPr>
        <w:t>ỏ</w:t>
      </w:r>
      <w:r>
        <w:rPr>
          <w:rFonts w:ascii="Cambria" w:eastAsia="Cambria" w:hAnsi="Cambria" w:cs="Cambria"/>
          <w:sz w:val="24"/>
          <w:szCs w:val="24"/>
        </w:rPr>
        <w:t>, nh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, b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t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c, 190l/p,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b</w:t>
      </w:r>
      <w:r>
        <w:rPr>
          <w:rFonts w:ascii="Cambria" w:eastAsia="Cambria" w:hAnsi="Cambria" w:cs="Cambria"/>
          <w:sz w:val="24"/>
          <w:szCs w:val="24"/>
        </w:rPr>
        <w:t>ẹ</w:t>
      </w:r>
      <w:r>
        <w:rPr>
          <w:rFonts w:ascii="Cambria" w:eastAsia="Cambria" w:hAnsi="Cambria" w:cs="Cambria"/>
          <w:sz w:val="24"/>
          <w:szCs w:val="24"/>
        </w:rPr>
        <w:t>n không b</w:t>
      </w:r>
      <w:r>
        <w:rPr>
          <w:rFonts w:ascii="Cambria" w:eastAsia="Cambria" w:hAnsi="Cambria" w:cs="Cambria"/>
          <w:sz w:val="24"/>
          <w:szCs w:val="24"/>
        </w:rPr>
        <w:t>ắ</w:t>
      </w:r>
      <w:r>
        <w:rPr>
          <w:rFonts w:ascii="Cambria" w:eastAsia="Cambria" w:hAnsi="Cambria" w:cs="Cambria"/>
          <w:sz w:val="24"/>
          <w:szCs w:val="24"/>
        </w:rPr>
        <w:t>t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c. Thân nhi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t 36C.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70l/p, rút lõm ng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c. SpO2 92% (tay P), 88% (chân). Tim đ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rõ 190l/p, T2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 xml:space="preserve">nh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KGS II trái, không nghe</w:t>
      </w:r>
      <w:r>
        <w:rPr>
          <w:rFonts w:ascii="Cambria" w:eastAsia="Cambria" w:hAnsi="Cambria" w:cs="Cambria"/>
          <w:sz w:val="24"/>
          <w:szCs w:val="24"/>
        </w:rPr>
        <w:t xml:space="preserve"> âm th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i.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 ran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 2 ph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 xml:space="preserve"> trư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ng. Gan 3,5cm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b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 xml:space="preserve"> sư</w:t>
      </w:r>
      <w:r>
        <w:rPr>
          <w:rFonts w:ascii="Cambria" w:eastAsia="Cambria" w:hAnsi="Cambria" w:cs="Cambria"/>
          <w:sz w:val="24"/>
          <w:szCs w:val="24"/>
        </w:rPr>
        <w:t>ờ</w:t>
      </w:r>
      <w:r>
        <w:rPr>
          <w:rFonts w:ascii="Cambria" w:eastAsia="Cambria" w:hAnsi="Cambria" w:cs="Cambria"/>
          <w:sz w:val="24"/>
          <w:szCs w:val="24"/>
        </w:rPr>
        <w:t>n P. Thóp ph</w:t>
      </w:r>
      <w:r>
        <w:rPr>
          <w:rFonts w:ascii="Cambria" w:eastAsia="Cambria" w:hAnsi="Cambria" w:cs="Cambria"/>
          <w:sz w:val="24"/>
          <w:szCs w:val="24"/>
        </w:rPr>
        <w:t>ẳ</w:t>
      </w:r>
      <w:r>
        <w:rPr>
          <w:rFonts w:ascii="Cambria" w:eastAsia="Cambria" w:hAnsi="Cambria" w:cs="Cambria"/>
          <w:sz w:val="24"/>
          <w:szCs w:val="24"/>
        </w:rPr>
        <w:t>ng. T</w:t>
      </w:r>
      <w:r>
        <w:rPr>
          <w:rFonts w:ascii="Cambria" w:eastAsia="Cambria" w:hAnsi="Cambria" w:cs="Cambria"/>
          <w:sz w:val="24"/>
          <w:szCs w:val="24"/>
        </w:rPr>
        <w:t>ỉ</w:t>
      </w:r>
      <w:r>
        <w:rPr>
          <w:rFonts w:ascii="Cambria" w:eastAsia="Cambria" w:hAnsi="Cambria" w:cs="Cambria"/>
          <w:sz w:val="24"/>
          <w:szCs w:val="24"/>
        </w:rPr>
        <w:t>nh, không d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u TKĐV.</w:t>
      </w:r>
    </w:p>
    <w:p w14:paraId="3F639BAE" w14:textId="77777777" w:rsidR="00730358" w:rsidRDefault="009F4943">
      <w:pPr>
        <w:spacing w:before="240" w:after="0" w:line="6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</w:p>
    <w:p w14:paraId="3F639BAF" w14:textId="77777777" w:rsidR="00730358" w:rsidRDefault="009F4943">
      <w:pPr>
        <w:spacing w:before="240"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ECG: nh</w:t>
      </w:r>
      <w:r>
        <w:rPr>
          <w:rFonts w:ascii="Cambria" w:eastAsia="Cambria" w:hAnsi="Cambria" w:cs="Cambria"/>
          <w:sz w:val="24"/>
          <w:szCs w:val="24"/>
        </w:rPr>
        <w:t>ị</w:t>
      </w:r>
      <w:r>
        <w:rPr>
          <w:rFonts w:ascii="Cambria" w:eastAsia="Cambria" w:hAnsi="Cambria" w:cs="Cambria"/>
          <w:sz w:val="24"/>
          <w:szCs w:val="24"/>
        </w:rPr>
        <w:t>p nhanh xoang. XQ ng</w:t>
      </w:r>
      <w:r>
        <w:rPr>
          <w:rFonts w:ascii="Cambria" w:eastAsia="Cambria" w:hAnsi="Cambria" w:cs="Cambria"/>
          <w:sz w:val="24"/>
          <w:szCs w:val="24"/>
        </w:rPr>
        <w:t>ự</w:t>
      </w:r>
      <w:r>
        <w:rPr>
          <w:rFonts w:ascii="Cambria" w:eastAsia="Cambria" w:hAnsi="Cambria" w:cs="Cambria"/>
          <w:sz w:val="24"/>
          <w:szCs w:val="24"/>
        </w:rPr>
        <w:t>c th</w:t>
      </w:r>
      <w:r>
        <w:rPr>
          <w:rFonts w:ascii="Cambria" w:eastAsia="Cambria" w:hAnsi="Cambria" w:cs="Cambria"/>
          <w:sz w:val="24"/>
          <w:szCs w:val="24"/>
        </w:rPr>
        <w:t>ẳ</w:t>
      </w:r>
      <w:r>
        <w:rPr>
          <w:rFonts w:ascii="Cambria" w:eastAsia="Cambria" w:hAnsi="Cambria" w:cs="Cambria"/>
          <w:sz w:val="24"/>
          <w:szCs w:val="24"/>
        </w:rPr>
        <w:t>ng: bóng tim to sang trái,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 xml:space="preserve">i </w:t>
      </w:r>
      <w:r>
        <w:rPr>
          <w:rFonts w:ascii="Cambria" w:eastAsia="Cambria" w:hAnsi="Cambria" w:cs="Cambria"/>
          <w:sz w:val="24"/>
          <w:szCs w:val="24"/>
        </w:rPr>
        <w:t>ứ</w:t>
      </w:r>
      <w:r>
        <w:rPr>
          <w:rFonts w:ascii="Cambria" w:eastAsia="Cambria" w:hAnsi="Cambria" w:cs="Cambria"/>
          <w:sz w:val="24"/>
          <w:szCs w:val="24"/>
        </w:rPr>
        <w:t xml:space="preserve"> huy</w:t>
      </w:r>
      <w:r>
        <w:rPr>
          <w:rFonts w:ascii="Cambria" w:eastAsia="Cambria" w:hAnsi="Cambria" w:cs="Cambria"/>
          <w:sz w:val="24"/>
          <w:szCs w:val="24"/>
        </w:rPr>
        <w:t>ế</w:t>
      </w:r>
      <w:r>
        <w:rPr>
          <w:rFonts w:ascii="Cambria" w:eastAsia="Cambria" w:hAnsi="Cambria" w:cs="Cambria"/>
          <w:sz w:val="24"/>
          <w:szCs w:val="24"/>
        </w:rPr>
        <w:t>t.</w:t>
      </w:r>
    </w:p>
    <w:p w14:paraId="3F639BB0" w14:textId="77777777" w:rsidR="00730358" w:rsidRDefault="009F4943">
      <w:pPr>
        <w:spacing w:before="240"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1.     Ch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n đoán đư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c nghĩ t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nhi</w:t>
      </w:r>
      <w:r>
        <w:rPr>
          <w:rFonts w:ascii="Cambria" w:eastAsia="Cambria" w:hAnsi="Cambria" w:cs="Cambria"/>
          <w:sz w:val="24"/>
          <w:szCs w:val="24"/>
        </w:rPr>
        <w:t>ề</w:t>
      </w:r>
      <w:r>
        <w:rPr>
          <w:rFonts w:ascii="Cambria" w:eastAsia="Cambria" w:hAnsi="Cambria" w:cs="Cambria"/>
          <w:sz w:val="24"/>
          <w:szCs w:val="24"/>
        </w:rPr>
        <w:t>u nh</w:t>
      </w:r>
      <w:r>
        <w:rPr>
          <w:rFonts w:ascii="Cambria" w:eastAsia="Cambria" w:hAnsi="Cambria" w:cs="Cambria"/>
          <w:sz w:val="24"/>
          <w:szCs w:val="24"/>
        </w:rPr>
        <w:t>ấ</w:t>
      </w:r>
      <w:r>
        <w:rPr>
          <w:rFonts w:ascii="Cambria" w:eastAsia="Cambria" w:hAnsi="Cambria" w:cs="Cambria"/>
          <w:sz w:val="24"/>
          <w:szCs w:val="24"/>
        </w:rPr>
        <w:t>t là</w:t>
      </w:r>
    </w:p>
    <w:p w14:paraId="3F639BB1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              Cao áp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t</w:t>
      </w:r>
      <w:r>
        <w:rPr>
          <w:rFonts w:ascii="Cambria" w:eastAsia="Cambria" w:hAnsi="Cambria" w:cs="Cambria"/>
          <w:sz w:val="24"/>
          <w:szCs w:val="24"/>
        </w:rPr>
        <w:t>ồ</w:t>
      </w:r>
      <w:r>
        <w:rPr>
          <w:rFonts w:ascii="Cambria" w:eastAsia="Cambria" w:hAnsi="Cambria" w:cs="Cambria"/>
          <w:sz w:val="24"/>
          <w:szCs w:val="24"/>
        </w:rPr>
        <w:t>n t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BB2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B.               Cao áp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nguyên phát</w:t>
      </w:r>
    </w:p>
    <w:p w14:paraId="3F639BB3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C.               Còn 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– Cao áp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 n</w:t>
      </w:r>
      <w:r>
        <w:rPr>
          <w:rFonts w:ascii="Cambria" w:eastAsia="Cambria" w:hAnsi="Cambria" w:cs="Cambria"/>
          <w:sz w:val="24"/>
          <w:szCs w:val="24"/>
        </w:rPr>
        <w:t>ặ</w:t>
      </w:r>
      <w:r>
        <w:rPr>
          <w:rFonts w:ascii="Cambria" w:eastAsia="Cambria" w:hAnsi="Cambria" w:cs="Cambria"/>
          <w:sz w:val="24"/>
          <w:szCs w:val="24"/>
        </w:rPr>
        <w:t>ng</w:t>
      </w:r>
    </w:p>
    <w:p w14:paraId="3F639BB4" w14:textId="77777777" w:rsidR="00730358" w:rsidRDefault="009F4943">
      <w:pPr>
        <w:spacing w:after="0" w:line="240" w:lineRule="auto"/>
        <w:rPr>
          <w:rFonts w:ascii="Cambria" w:eastAsia="Cambria" w:hAnsi="Cambria" w:cs="Cambria"/>
          <w:b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D.</w:t>
      </w:r>
      <w:r>
        <w:rPr>
          <w:rFonts w:ascii="Cambria" w:eastAsia="Cambria" w:hAnsi="Cambria" w:cs="Cambria"/>
          <w:sz w:val="24"/>
          <w:szCs w:val="24"/>
        </w:rPr>
        <w:t xml:space="preserve">   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           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H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ẹ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p eo đ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ng m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ch ch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ủ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 xml:space="preserve"> - Suy tim n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ặ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ng</w:t>
      </w:r>
    </w:p>
    <w:p w14:paraId="3F639BB5" w14:textId="77777777" w:rsidR="00730358" w:rsidRDefault="00730358">
      <w:pPr>
        <w:spacing w:after="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3F639BB6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2.     SpO2 chi trên khác chi dư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 xml:space="preserve">i 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b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>nh nhân này g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i ý:</w:t>
      </w:r>
    </w:p>
    <w:p w14:paraId="3F639BB7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              Tăng áp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ph</w:t>
      </w:r>
      <w:r>
        <w:rPr>
          <w:rFonts w:ascii="Cambria" w:eastAsia="Cambria" w:hAnsi="Cambria" w:cs="Cambria"/>
          <w:sz w:val="24"/>
          <w:szCs w:val="24"/>
        </w:rPr>
        <w:t>ổ</w:t>
      </w:r>
      <w:r>
        <w:rPr>
          <w:rFonts w:ascii="Cambria" w:eastAsia="Cambria" w:hAnsi="Cambria" w:cs="Cambria"/>
          <w:sz w:val="24"/>
          <w:szCs w:val="24"/>
        </w:rPr>
        <w:t>i</w:t>
      </w:r>
    </w:p>
    <w:p w14:paraId="3F639BB8" w14:textId="77777777" w:rsidR="00730358" w:rsidRDefault="009F4943">
      <w:pPr>
        <w:spacing w:after="0" w:line="240" w:lineRule="auto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B.       </w:t>
      </w:r>
      <w:r>
        <w:rPr>
          <w:rFonts w:ascii="Cambria" w:eastAsia="Cambria" w:hAnsi="Cambria" w:cs="Cambria"/>
          <w:sz w:val="24"/>
          <w:szCs w:val="24"/>
        </w:rPr>
        <w:t xml:space="preserve">        Còn 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 v</w:t>
      </w:r>
      <w:r>
        <w:rPr>
          <w:rFonts w:ascii="Cambria" w:eastAsia="Cambria" w:hAnsi="Cambria" w:cs="Cambria"/>
          <w:sz w:val="24"/>
          <w:szCs w:val="24"/>
        </w:rPr>
        <w:t>ớ</w:t>
      </w:r>
      <w:r>
        <w:rPr>
          <w:rFonts w:ascii="Cambria" w:eastAsia="Cambria" w:hAnsi="Cambria" w:cs="Cambria"/>
          <w:sz w:val="24"/>
          <w:szCs w:val="24"/>
        </w:rPr>
        <w:t>i shunt P-T</w:t>
      </w:r>
    </w:p>
    <w:p w14:paraId="3F639BB9" w14:textId="77777777" w:rsidR="00730358" w:rsidRDefault="009F4943">
      <w:pPr>
        <w:spacing w:after="0" w:line="240" w:lineRule="auto"/>
        <w:rPr>
          <w:rFonts w:ascii="Cambria" w:eastAsia="Cambria" w:hAnsi="Cambria" w:cs="Cambria"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C.</w:t>
      </w:r>
      <w:r>
        <w:rPr>
          <w:rFonts w:ascii="Cambria" w:eastAsia="Cambria" w:hAnsi="Cambria" w:cs="Cambria"/>
          <w:sz w:val="24"/>
          <w:szCs w:val="24"/>
        </w:rPr>
        <w:t xml:space="preserve">       </w:t>
      </w:r>
      <w:r>
        <w:rPr>
          <w:rFonts w:ascii="Cambria" w:eastAsia="Cambria" w:hAnsi="Cambria" w:cs="Cambria"/>
          <w:color w:val="FF0000"/>
          <w:sz w:val="24"/>
          <w:szCs w:val="24"/>
        </w:rPr>
        <w:t xml:space="preserve">        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T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ậ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t TBS l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ệ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 xml:space="preserve"> thu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 xml:space="preserve">c 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ố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ng đ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ộ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ng m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ạ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ch</w:t>
      </w:r>
    </w:p>
    <w:p w14:paraId="3F639BBA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>D.               T</w:t>
      </w:r>
      <w:r>
        <w:rPr>
          <w:rFonts w:ascii="Cambria" w:eastAsia="Cambria" w:hAnsi="Cambria" w:cs="Cambria"/>
          <w:sz w:val="24"/>
          <w:szCs w:val="24"/>
        </w:rPr>
        <w:t>ậ</w:t>
      </w:r>
      <w:r>
        <w:rPr>
          <w:rFonts w:ascii="Cambria" w:eastAsia="Cambria" w:hAnsi="Cambria" w:cs="Cambria"/>
          <w:sz w:val="24"/>
          <w:szCs w:val="24"/>
        </w:rPr>
        <w:t>t TBS không l</w:t>
      </w:r>
      <w:r>
        <w:rPr>
          <w:rFonts w:ascii="Cambria" w:eastAsia="Cambria" w:hAnsi="Cambria" w:cs="Cambria"/>
          <w:sz w:val="24"/>
          <w:szCs w:val="24"/>
        </w:rPr>
        <w:t>ệ</w:t>
      </w:r>
      <w:r>
        <w:rPr>
          <w:rFonts w:ascii="Cambria" w:eastAsia="Cambria" w:hAnsi="Cambria" w:cs="Cambria"/>
          <w:sz w:val="24"/>
          <w:szCs w:val="24"/>
        </w:rPr>
        <w:t xml:space="preserve"> thu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 xml:space="preserve">c </w:t>
      </w:r>
      <w:r>
        <w:rPr>
          <w:rFonts w:ascii="Cambria" w:eastAsia="Cambria" w:hAnsi="Cambria" w:cs="Cambria"/>
          <w:sz w:val="24"/>
          <w:szCs w:val="24"/>
        </w:rPr>
        <w:t>ố</w:t>
      </w:r>
      <w:r>
        <w:rPr>
          <w:rFonts w:ascii="Cambria" w:eastAsia="Cambria" w:hAnsi="Cambria" w:cs="Cambria"/>
          <w:sz w:val="24"/>
          <w:szCs w:val="24"/>
        </w:rPr>
        <w:t>ng đ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ng m</w:t>
      </w:r>
      <w:r>
        <w:rPr>
          <w:rFonts w:ascii="Cambria" w:eastAsia="Cambria" w:hAnsi="Cambria" w:cs="Cambria"/>
          <w:sz w:val="24"/>
          <w:szCs w:val="24"/>
        </w:rPr>
        <w:t>ạ</w:t>
      </w:r>
      <w:r>
        <w:rPr>
          <w:rFonts w:ascii="Cambria" w:eastAsia="Cambria" w:hAnsi="Cambria" w:cs="Cambria"/>
          <w:sz w:val="24"/>
          <w:szCs w:val="24"/>
        </w:rPr>
        <w:t>ch</w:t>
      </w:r>
    </w:p>
    <w:p w14:paraId="3F639BBB" w14:textId="77777777" w:rsidR="00730358" w:rsidRDefault="00730358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</w:p>
    <w:p w14:paraId="3F639BBC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3.     X</w:t>
      </w:r>
      <w:r>
        <w:rPr>
          <w:rFonts w:ascii="Cambria" w:eastAsia="Cambria" w:hAnsi="Cambria" w:cs="Cambria"/>
          <w:sz w:val="24"/>
          <w:szCs w:val="24"/>
        </w:rPr>
        <w:t>ử</w:t>
      </w:r>
      <w:r>
        <w:rPr>
          <w:rFonts w:ascii="Cambria" w:eastAsia="Cambria" w:hAnsi="Cambria" w:cs="Cambria"/>
          <w:sz w:val="24"/>
          <w:szCs w:val="24"/>
        </w:rPr>
        <w:t xml:space="preserve"> trí n</w:t>
      </w:r>
      <w:r>
        <w:rPr>
          <w:rFonts w:ascii="Cambria" w:eastAsia="Cambria" w:hAnsi="Cambria" w:cs="Cambria"/>
          <w:sz w:val="24"/>
          <w:szCs w:val="24"/>
        </w:rPr>
        <w:t>ộ</w:t>
      </w:r>
      <w:r>
        <w:rPr>
          <w:rFonts w:ascii="Cambria" w:eastAsia="Cambria" w:hAnsi="Cambria" w:cs="Cambria"/>
          <w:sz w:val="24"/>
          <w:szCs w:val="24"/>
        </w:rPr>
        <w:t>i khoa phù h</w:t>
      </w:r>
      <w:r>
        <w:rPr>
          <w:rFonts w:ascii="Cambria" w:eastAsia="Cambria" w:hAnsi="Cambria" w:cs="Cambria"/>
          <w:sz w:val="24"/>
          <w:szCs w:val="24"/>
        </w:rPr>
        <w:t>ợ</w:t>
      </w:r>
      <w:r>
        <w:rPr>
          <w:rFonts w:ascii="Cambria" w:eastAsia="Cambria" w:hAnsi="Cambria" w:cs="Cambria"/>
          <w:sz w:val="24"/>
          <w:szCs w:val="24"/>
        </w:rPr>
        <w:t>p là</w:t>
      </w:r>
    </w:p>
    <w:p w14:paraId="3F639BBD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A.               Th</w:t>
      </w:r>
      <w:r>
        <w:rPr>
          <w:rFonts w:ascii="Cambria" w:eastAsia="Cambria" w:hAnsi="Cambria" w:cs="Cambria"/>
          <w:sz w:val="24"/>
          <w:szCs w:val="24"/>
        </w:rPr>
        <w:t>ở</w:t>
      </w:r>
      <w:r>
        <w:rPr>
          <w:rFonts w:ascii="Cambria" w:eastAsia="Cambria" w:hAnsi="Cambria" w:cs="Cambria"/>
          <w:sz w:val="24"/>
          <w:szCs w:val="24"/>
        </w:rPr>
        <w:t xml:space="preserve"> oxy </w:t>
      </w:r>
      <w:r>
        <w:rPr>
          <w:rFonts w:ascii="Cambria" w:eastAsia="Cambria" w:hAnsi="Cambria" w:cs="Cambria"/>
          <w:sz w:val="24"/>
          <w:szCs w:val="24"/>
        </w:rPr>
        <w:t>ẩ</w:t>
      </w:r>
      <w:r>
        <w:rPr>
          <w:rFonts w:ascii="Cambria" w:eastAsia="Cambria" w:hAnsi="Cambria" w:cs="Cambria"/>
          <w:sz w:val="24"/>
          <w:szCs w:val="24"/>
        </w:rPr>
        <w:t>m qua cannula</w:t>
      </w:r>
    </w:p>
    <w:p w14:paraId="3F639BBE" w14:textId="77777777" w:rsidR="00730358" w:rsidRDefault="009F4943">
      <w:pPr>
        <w:spacing w:after="0" w:line="240" w:lineRule="auto"/>
        <w:rPr>
          <w:rFonts w:ascii="Cambria" w:eastAsia="Cambria" w:hAnsi="Cambria" w:cs="Cambria"/>
          <w:b/>
          <w:color w:val="FF0000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B.       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 xml:space="preserve">        Truy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ề</w:t>
      </w:r>
      <w:r>
        <w:rPr>
          <w:rFonts w:ascii="Cambria" w:eastAsia="Cambria" w:hAnsi="Cambria" w:cs="Cambria"/>
          <w:b/>
          <w:color w:val="FF0000"/>
          <w:sz w:val="24"/>
          <w:szCs w:val="24"/>
        </w:rPr>
        <w:t>n prostaglandin E1</w:t>
      </w:r>
    </w:p>
    <w:p w14:paraId="3F639BBF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C.               Dobutamin TTM, furosemide</w:t>
      </w:r>
    </w:p>
    <w:p w14:paraId="3F639BC0" w14:textId="77777777" w:rsidR="00730358" w:rsidRDefault="009F4943">
      <w:p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D.</w:t>
      </w:r>
      <w:r>
        <w:rPr>
          <w:rFonts w:ascii="Cambria" w:eastAsia="Cambria" w:hAnsi="Cambria" w:cs="Cambria"/>
          <w:sz w:val="24"/>
          <w:szCs w:val="24"/>
        </w:rPr>
        <w:t xml:space="preserve">               A, B, C đúng</w:t>
      </w:r>
    </w:p>
    <w:p w14:paraId="3F639BC1" w14:textId="77777777" w:rsidR="00730358" w:rsidRDefault="009F4943">
      <w:pPr>
        <w:pStyle w:val="Heading1"/>
        <w:spacing w:after="240" w:line="240" w:lineRule="auto"/>
      </w:pPr>
      <w:bookmarkStart w:id="16" w:name="_heading=h.u1ffrmof23zi" w:colFirst="0" w:colLast="0"/>
      <w:bookmarkEnd w:id="16"/>
      <w:r>
        <w:t xml:space="preserve"> Đề khác</w:t>
      </w:r>
    </w:p>
    <w:p w14:paraId="3F639BC2" w14:textId="77777777" w:rsidR="00730358" w:rsidRDefault="009F4943">
      <w:pPr>
        <w:numPr>
          <w:ilvl w:val="0"/>
          <w:numId w:val="2"/>
        </w:numPr>
        <w:spacing w:before="240" w:after="0" w:line="240" w:lineRule="auto"/>
        <w:rPr>
          <w:rFonts w:ascii="Cambria" w:eastAsia="Cambria" w:hAnsi="Cambria" w:cs="Cambria"/>
          <w:sz w:val="24"/>
          <w:szCs w:val="24"/>
        </w:rPr>
      </w:pPr>
      <w:r>
        <w:t>D</w:t>
      </w:r>
      <w:r>
        <w:t>ấ</w:t>
      </w:r>
      <w:r>
        <w:t>u hi</w:t>
      </w:r>
      <w:r>
        <w:t>ệ</w:t>
      </w:r>
      <w:r>
        <w:t>u s</w:t>
      </w:r>
      <w:r>
        <w:t>ớ</w:t>
      </w:r>
      <w:r>
        <w:t>m nh</w:t>
      </w:r>
      <w:r>
        <w:t>ấ</w:t>
      </w:r>
      <w:r>
        <w:t>t c</w:t>
      </w:r>
      <w:r>
        <w:t>ủ</w:t>
      </w:r>
      <w:r>
        <w:t>a suy tim trên X-quang:</w:t>
      </w:r>
    </w:p>
    <w:sdt>
      <w:sdtPr>
        <w:tag w:val="goog_rdk_73"/>
        <w:id w:val="632370506"/>
      </w:sdtPr>
      <w:sdtEndPr/>
      <w:sdtContent>
        <w:p w14:paraId="3F639BC3" w14:textId="77777777" w:rsidR="00730358" w:rsidRDefault="009F4943">
          <w:pPr>
            <w:numPr>
              <w:ilvl w:val="0"/>
              <w:numId w:val="10"/>
            </w:numPr>
            <w:spacing w:after="0" w:line="240" w:lineRule="auto"/>
            <w:rPr>
              <w:rFonts w:ascii="Cambria" w:eastAsia="Cambria" w:hAnsi="Cambria" w:cs="Cambria"/>
              <w:color w:val="FF0000"/>
              <w:sz w:val="24"/>
              <w:szCs w:val="24"/>
            </w:rPr>
          </w:pPr>
          <w:r>
            <w:rPr>
              <w:color w:val="FF0000"/>
            </w:rPr>
            <w:t>Tim to</w:t>
          </w:r>
        </w:p>
      </w:sdtContent>
    </w:sdt>
    <w:p w14:paraId="3F639BC4" w14:textId="77777777" w:rsidR="00730358" w:rsidRDefault="009F4943">
      <w:pPr>
        <w:numPr>
          <w:ilvl w:val="0"/>
          <w:numId w:val="10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t>Kerley</w:t>
      </w:r>
    </w:p>
    <w:p w14:paraId="3F639BC5" w14:textId="77777777" w:rsidR="00730358" w:rsidRDefault="009F4943">
      <w:pPr>
        <w:numPr>
          <w:ilvl w:val="0"/>
          <w:numId w:val="10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t>R</w:t>
      </w:r>
      <w:r>
        <w:t>ố</w:t>
      </w:r>
      <w:r>
        <w:t>n ph</w:t>
      </w:r>
      <w:r>
        <w:t>ổ</w:t>
      </w:r>
      <w:r>
        <w:t>i đ</w:t>
      </w:r>
      <w:r>
        <w:t>ậ</w:t>
      </w:r>
      <w:r>
        <w:t>m.</w:t>
      </w:r>
    </w:p>
    <w:p w14:paraId="3F639BC6" w14:textId="77777777" w:rsidR="00730358" w:rsidRDefault="009F4943">
      <w:pPr>
        <w:numPr>
          <w:ilvl w:val="0"/>
          <w:numId w:val="10"/>
        </w:numPr>
        <w:spacing w:after="0" w:line="240" w:lineRule="auto"/>
        <w:rPr>
          <w:rFonts w:ascii="Cambria" w:eastAsia="Cambria" w:hAnsi="Cambria" w:cs="Cambria"/>
          <w:sz w:val="24"/>
          <w:szCs w:val="24"/>
        </w:rPr>
      </w:pPr>
      <w:r>
        <w:t>Cánh bư</w:t>
      </w:r>
      <w:r>
        <w:t>ớ</w:t>
      </w:r>
      <w:r>
        <w:t>m</w:t>
      </w:r>
    </w:p>
    <w:p w14:paraId="3F639BC7" w14:textId="77777777" w:rsidR="00730358" w:rsidRDefault="009F4943">
      <w:pPr>
        <w:numPr>
          <w:ilvl w:val="0"/>
          <w:numId w:val="10"/>
        </w:numPr>
        <w:spacing w:after="240" w:line="240" w:lineRule="auto"/>
        <w:rPr>
          <w:rFonts w:ascii="Cambria" w:eastAsia="Cambria" w:hAnsi="Cambria" w:cs="Cambria"/>
          <w:sz w:val="24"/>
          <w:szCs w:val="24"/>
        </w:rPr>
      </w:pPr>
      <w:r>
        <w:t>TDMP.</w:t>
      </w:r>
    </w:p>
    <w:p w14:paraId="3F639BC8" w14:textId="77777777" w:rsidR="00730358" w:rsidRDefault="00730358">
      <w:pPr>
        <w:spacing w:before="240" w:after="240" w:line="240" w:lineRule="auto"/>
        <w:rPr>
          <w:rFonts w:ascii="Cambria" w:eastAsia="Cambria" w:hAnsi="Cambria" w:cs="Cambria"/>
          <w:sz w:val="24"/>
          <w:szCs w:val="24"/>
        </w:rPr>
      </w:pPr>
    </w:p>
    <w:p w14:paraId="3F639BC9" w14:textId="77777777" w:rsidR="00730358" w:rsidRDefault="009F4943">
      <w:pPr>
        <w:spacing w:before="240" w:after="24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 </w:t>
      </w:r>
    </w:p>
    <w:p w14:paraId="3F639BCA" w14:textId="77777777" w:rsidR="00730358" w:rsidRDefault="00730358">
      <w:pPr>
        <w:rPr>
          <w:rFonts w:ascii="Cambria" w:eastAsia="Cambria" w:hAnsi="Cambria" w:cs="Cambria"/>
          <w:sz w:val="24"/>
          <w:szCs w:val="24"/>
        </w:rPr>
      </w:pPr>
    </w:p>
    <w:p w14:paraId="3F639BCB" w14:textId="77777777" w:rsidR="00730358" w:rsidRDefault="00730358">
      <w:pPr>
        <w:rPr>
          <w:rFonts w:ascii="Cambria" w:eastAsia="Cambria" w:hAnsi="Cambria" w:cs="Cambria"/>
          <w:color w:val="FF0000"/>
          <w:sz w:val="24"/>
          <w:szCs w:val="24"/>
        </w:rPr>
      </w:pPr>
    </w:p>
    <w:sectPr w:rsidR="00730358">
      <w:pgSz w:w="11906" w:h="16838"/>
      <w:pgMar w:top="1440" w:right="1440" w:bottom="1440" w:left="1440" w:header="0" w:footer="0" w:gutter="0"/>
      <w:cols w:space="720" w:equalWidth="0">
        <w:col w:w="9360"/>
      </w:cols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4" w:author="Dang Tuong Vi" w:date="2020-09-30T13:17:00Z" w:initials="DTV">
    <w:p w14:paraId="1C082D40" w14:textId="0EF7E7EC" w:rsidR="00DD1C7F" w:rsidRDefault="00DD1C7F">
      <w:pPr>
        <w:pStyle w:val="CommentText"/>
      </w:pPr>
      <w:r>
        <w:rPr>
          <w:rStyle w:val="CommentReference"/>
        </w:rPr>
        <w:annotationRef/>
      </w:r>
      <w:r w:rsidR="000C0D8E">
        <w:t>Là một HC LS do tim không bơm đủ máu để đáp ứng nhu cầu của cơ thể hoặc do lượng máu từ tĩnh mạch phổi và/hoặc TM hệ thống về tim không đủ.</w:t>
      </w:r>
    </w:p>
  </w:comment>
  <w:comment w:id="5" w:author="Dang Tuong Vi" w:date="2020-09-30T13:50:00Z" w:initials="DTV">
    <w:p w14:paraId="4E8CA0A6" w14:textId="77777777" w:rsidR="00695D9A" w:rsidRDefault="00695D9A">
      <w:pPr>
        <w:pStyle w:val="CommentText"/>
      </w:pPr>
      <w:r>
        <w:rPr>
          <w:rStyle w:val="CommentReference"/>
        </w:rPr>
        <w:annotationRef/>
      </w:r>
      <w:r>
        <w:t>Nghĩ lại thì vẫn nên bù Kali chứ?</w:t>
      </w:r>
    </w:p>
    <w:p w14:paraId="2D355B9F" w14:textId="3CCB6223" w:rsidR="00DC0EAF" w:rsidRDefault="00DC0EAF">
      <w:pPr>
        <w:pStyle w:val="CommentText"/>
      </w:pPr>
      <w:r>
        <w:t>Coi thêm đề TN 2018 L1</w:t>
      </w:r>
    </w:p>
  </w:comment>
  <w:comment w:id="6" w:author="Dang Tuong Vi" w:date="2020-09-30T13:34:00Z" w:initials="DTV">
    <w:p w14:paraId="01A38287" w14:textId="23929C35" w:rsidR="006B2A28" w:rsidRDefault="006B2A28">
      <w:pPr>
        <w:pStyle w:val="CommentText"/>
      </w:pPr>
      <w:r>
        <w:rPr>
          <w:rStyle w:val="CommentReference"/>
        </w:rPr>
        <w:annotationRef/>
      </w:r>
      <w:r>
        <w:t>Ca TP &gt;2,6 mmol/L (gấp 2 ion)</w:t>
      </w:r>
    </w:p>
    <w:p w14:paraId="21CB255C" w14:textId="4A08F19F" w:rsidR="006B2A28" w:rsidRDefault="006B2A28">
      <w:pPr>
        <w:pStyle w:val="CommentText"/>
      </w:pPr>
      <w:r>
        <w:t>Ca ion &gt;1,3 mmol/L</w:t>
      </w:r>
    </w:p>
  </w:comment>
  <w:comment w:id="11" w:author="Dang Tuong Vi" w:date="2020-09-30T14:31:00Z" w:initials="DTV">
    <w:p w14:paraId="3BCC14B9" w14:textId="77777777" w:rsidR="00BB7EBA" w:rsidRDefault="00BB7EBA">
      <w:pPr>
        <w:pStyle w:val="CommentText"/>
      </w:pPr>
      <w:r>
        <w:rPr>
          <w:rStyle w:val="CommentReference"/>
        </w:rPr>
        <w:annotationRef/>
      </w:r>
      <w:r>
        <w:t>Trẻ thiếu tháng: PDA và VSD thường gây suy tim trong tháng đầu</w:t>
      </w:r>
    </w:p>
    <w:p w14:paraId="7CA89DF6" w14:textId="05090EAD" w:rsidR="00BB7EBA" w:rsidRDefault="00BB7EBA">
      <w:pPr>
        <w:pStyle w:val="CommentText"/>
      </w:pPr>
      <w:r>
        <w:t>Trẻ đủ tháng: thường sau 6 – 8 tuần</w:t>
      </w:r>
    </w:p>
  </w:comment>
  <w:comment w:id="12" w:author="Dang Tuong Vi" w:date="2020-09-30T14:37:00Z" w:initials="DTV">
    <w:p w14:paraId="02E5B9C5" w14:textId="19A691B4" w:rsidR="00DC0EAF" w:rsidRDefault="00DC0EAF">
      <w:pPr>
        <w:pStyle w:val="CommentText"/>
      </w:pPr>
      <w:r>
        <w:rPr>
          <w:rStyle w:val="CommentReference"/>
        </w:rPr>
        <w:annotationRef/>
      </w:r>
      <w:r>
        <w:t xml:space="preserve">Creatinin 1,8mg/dL vẫn bù Kali </w:t>
      </w:r>
    </w:p>
  </w:comment>
  <w:comment w:id="14" w:author="Dang Tuong Vi" w:date="2020-09-30T14:47:00Z" w:initials="DTV">
    <w:p w14:paraId="7A41F8FB" w14:textId="71CF72C9" w:rsidR="00B5177D" w:rsidRDefault="00B5177D" w:rsidP="00B5177D">
      <w:pPr>
        <w:pStyle w:val="Heading1"/>
        <w:numPr>
          <w:ilvl w:val="0"/>
          <w:numId w:val="0"/>
        </w:numPr>
        <w:rPr>
          <w:rFonts w:ascii="Cambria" w:eastAsia="Cambria" w:hAnsi="Cambria" w:cs="Cambria"/>
          <w:b w:val="0"/>
          <w:sz w:val="24"/>
          <w:szCs w:val="24"/>
        </w:rPr>
      </w:pPr>
      <w:r>
        <w:rPr>
          <w:rStyle w:val="CommentReference"/>
        </w:rPr>
        <w:annotationRef/>
      </w:r>
      <w:sdt>
        <w:sdtPr>
          <w:tag w:val="goog_rdk_53"/>
          <w:id w:val="1716467957"/>
        </w:sdtPr>
        <w:sdtContent>
          <w:r>
            <w:rPr>
              <w:rFonts w:ascii="Cambria" w:eastAsia="Cambria" w:hAnsi="Cambria" w:cs="Cambria"/>
              <w:b w:val="0"/>
              <w:sz w:val="24"/>
              <w:szCs w:val="24"/>
            </w:rPr>
            <w:t>3</w:t>
          </w:r>
          <w:r>
            <w:rPr>
              <w:rFonts w:ascii="Cambria" w:eastAsia="Cambria" w:hAnsi="Cambria" w:cs="Cambria"/>
              <w:b w:val="0"/>
              <w:sz w:val="24"/>
              <w:szCs w:val="24"/>
            </w:rPr>
            <w:t>B</w:t>
          </w:r>
        </w:sdtContent>
      </w:sdt>
    </w:p>
    <w:p w14:paraId="4FF9AA12" w14:textId="77777777" w:rsidR="00B5177D" w:rsidRDefault="00B5177D" w:rsidP="00B5177D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5A</w:t>
      </w:r>
    </w:p>
    <w:p w14:paraId="37FE5C2A" w14:textId="77777777" w:rsidR="00B5177D" w:rsidRDefault="00B5177D" w:rsidP="00B5177D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6A</w:t>
      </w:r>
    </w:p>
    <w:sdt>
      <w:sdtPr>
        <w:tag w:val="goog_rdk_54"/>
        <w:id w:val="1516270743"/>
      </w:sdtPr>
      <w:sdtContent>
        <w:p w14:paraId="3422991D" w14:textId="77777777" w:rsidR="00B5177D" w:rsidRDefault="00B5177D" w:rsidP="00B5177D">
          <w:pPr>
            <w:pStyle w:val="Heading1"/>
            <w:numPr>
              <w:ilvl w:val="0"/>
              <w:numId w:val="0"/>
            </w:numPr>
            <w:rPr>
              <w:rFonts w:ascii="Cambria" w:eastAsia="Cambria" w:hAnsi="Cambria" w:cs="Cambria"/>
              <w:b w:val="0"/>
              <w:sz w:val="24"/>
              <w:szCs w:val="24"/>
            </w:rPr>
          </w:pPr>
          <w:r>
            <w:rPr>
              <w:rFonts w:ascii="Cambria" w:eastAsia="Cambria" w:hAnsi="Cambria" w:cs="Cambria"/>
              <w:b w:val="0"/>
              <w:sz w:val="24"/>
              <w:szCs w:val="24"/>
            </w:rPr>
            <w:t>9D</w:t>
          </w:r>
        </w:p>
      </w:sdtContent>
    </w:sdt>
    <w:p w14:paraId="2E58CFEB" w14:textId="77777777" w:rsidR="00B5177D" w:rsidRDefault="00B5177D" w:rsidP="00B5177D">
      <w:pPr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11D</w:t>
      </w:r>
    </w:p>
    <w:p w14:paraId="37C81F15" w14:textId="202D30CE" w:rsidR="00B5177D" w:rsidRDefault="00B5177D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1C082D40" w15:done="0"/>
  <w15:commentEx w15:paraId="2D355B9F" w15:done="0"/>
  <w15:commentEx w15:paraId="21CB255C" w15:done="0"/>
  <w15:commentEx w15:paraId="7CA89DF6" w15:done="0"/>
  <w15:commentEx w15:paraId="02E5B9C5" w15:done="0"/>
  <w15:commentEx w15:paraId="37C81F1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1F0405" w16cex:dateUtc="2020-09-30T06:17:00Z"/>
  <w16cex:commentExtensible w16cex:durableId="231F0B9B" w16cex:dateUtc="2020-09-30T06:50:00Z"/>
  <w16cex:commentExtensible w16cex:durableId="231F07DC" w16cex:dateUtc="2020-09-30T06:34:00Z"/>
  <w16cex:commentExtensible w16cex:durableId="231F154C" w16cex:dateUtc="2020-09-30T07:31:00Z"/>
  <w16cex:commentExtensible w16cex:durableId="231F168E" w16cex:dateUtc="2020-09-30T07:37:00Z"/>
  <w16cex:commentExtensible w16cex:durableId="231F190F" w16cex:dateUtc="2020-09-30T07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1C082D40" w16cid:durableId="231F0405"/>
  <w16cid:commentId w16cid:paraId="2D355B9F" w16cid:durableId="231F0B9B"/>
  <w16cid:commentId w16cid:paraId="21CB255C" w16cid:durableId="231F07DC"/>
  <w16cid:commentId w16cid:paraId="7CA89DF6" w16cid:durableId="231F154C"/>
  <w16cid:commentId w16cid:paraId="02E5B9C5" w16cid:durableId="231F168E"/>
  <w16cid:commentId w16cid:paraId="37C81F15" w16cid:durableId="231F190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;Calibri">
    <w:panose1 w:val="00000000000000000000"/>
    <w:charset w:val="00"/>
    <w:family w:val="roman"/>
    <w:notTrueType/>
    <w:pitch w:val="default"/>
  </w:font>
  <w:font w:name="MS-Gothic;Cambria">
    <w:altName w:val="Cambria"/>
    <w:panose1 w:val="00000000000000000000"/>
    <w:charset w:val="00"/>
    <w:family w:val="roman"/>
    <w:notTrueType/>
    <w:pitch w:val="default"/>
  </w:font>
  <w:font w:name="Liberation Sans">
    <w:altName w:val="Arial"/>
    <w:panose1 w:val="00000000000000000000"/>
    <w:charset w:val="00"/>
    <w:family w:val="roman"/>
    <w:notTrueType/>
    <w:pitch w:val="default"/>
  </w:font>
  <w:font w:name="Linux Libertine G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70D2D"/>
    <w:multiLevelType w:val="multilevel"/>
    <w:tmpl w:val="5664B492"/>
    <w:lvl w:ilvl="0">
      <w:start w:val="1"/>
      <w:numFmt w:val="upperLetter"/>
      <w:lvlText w:val="%1."/>
      <w:lvlJc w:val="left"/>
      <w:pPr>
        <w:ind w:left="1800" w:hanging="360"/>
      </w:pPr>
      <w:rPr>
        <w:strike w:val="0"/>
        <w:u w:val="none"/>
      </w:rPr>
    </w:lvl>
    <w:lvl w:ilvl="1">
      <w:start w:val="1"/>
      <w:numFmt w:val="lowerLetter"/>
      <w:lvlText w:val="%2."/>
      <w:lvlJc w:val="left"/>
      <w:pPr>
        <w:ind w:left="2520" w:hanging="360"/>
      </w:pPr>
      <w:rPr>
        <w:strike w:val="0"/>
        <w:u w:val="none"/>
      </w:rPr>
    </w:lvl>
    <w:lvl w:ilvl="2">
      <w:start w:val="1"/>
      <w:numFmt w:val="lowerRoman"/>
      <w:lvlText w:val="%3."/>
      <w:lvlJc w:val="right"/>
      <w:pPr>
        <w:ind w:left="3240" w:hanging="360"/>
      </w:pPr>
      <w:rPr>
        <w:strike w:val="0"/>
        <w:u w:val="none"/>
      </w:rPr>
    </w:lvl>
    <w:lvl w:ilvl="3">
      <w:start w:val="1"/>
      <w:numFmt w:val="decimal"/>
      <w:lvlText w:val="%4."/>
      <w:lvlJc w:val="left"/>
      <w:pPr>
        <w:ind w:left="3960" w:hanging="360"/>
      </w:pPr>
      <w:rPr>
        <w:strike w:val="0"/>
        <w:u w:val="none"/>
      </w:rPr>
    </w:lvl>
    <w:lvl w:ilvl="4">
      <w:start w:val="1"/>
      <w:numFmt w:val="lowerLetter"/>
      <w:lvlText w:val="%5."/>
      <w:lvlJc w:val="left"/>
      <w:pPr>
        <w:ind w:left="4680" w:hanging="360"/>
      </w:pPr>
      <w:rPr>
        <w:strike w:val="0"/>
        <w:u w:val="none"/>
      </w:rPr>
    </w:lvl>
    <w:lvl w:ilvl="5">
      <w:start w:val="1"/>
      <w:numFmt w:val="lowerRoman"/>
      <w:lvlText w:val="%6."/>
      <w:lvlJc w:val="right"/>
      <w:pPr>
        <w:ind w:left="5400" w:hanging="360"/>
      </w:pPr>
      <w:rPr>
        <w:strike w:val="0"/>
        <w:u w:val="none"/>
      </w:rPr>
    </w:lvl>
    <w:lvl w:ilvl="6">
      <w:start w:val="1"/>
      <w:numFmt w:val="decimal"/>
      <w:lvlText w:val="%7."/>
      <w:lvlJc w:val="left"/>
      <w:pPr>
        <w:ind w:left="6120" w:hanging="360"/>
      </w:pPr>
      <w:rPr>
        <w:strike w:val="0"/>
        <w:u w:val="none"/>
      </w:rPr>
    </w:lvl>
    <w:lvl w:ilvl="7">
      <w:start w:val="1"/>
      <w:numFmt w:val="lowerLetter"/>
      <w:lvlText w:val="%8."/>
      <w:lvlJc w:val="left"/>
      <w:pPr>
        <w:ind w:left="6840" w:hanging="360"/>
      </w:pPr>
      <w:rPr>
        <w:strike w:val="0"/>
        <w:u w:val="none"/>
      </w:rPr>
    </w:lvl>
    <w:lvl w:ilvl="8">
      <w:start w:val="1"/>
      <w:numFmt w:val="lowerRoman"/>
      <w:lvlText w:val="%9."/>
      <w:lvlJc w:val="right"/>
      <w:pPr>
        <w:ind w:left="7560" w:hanging="360"/>
      </w:pPr>
      <w:rPr>
        <w:strike w:val="0"/>
        <w:u w:val="none"/>
      </w:rPr>
    </w:lvl>
  </w:abstractNum>
  <w:abstractNum w:abstractNumId="1" w15:restartNumberingAfterBreak="0">
    <w:nsid w:val="0E98002E"/>
    <w:multiLevelType w:val="multilevel"/>
    <w:tmpl w:val="15E8D2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CA135D"/>
    <w:multiLevelType w:val="multilevel"/>
    <w:tmpl w:val="0F8A6CB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5C320AF"/>
    <w:multiLevelType w:val="multilevel"/>
    <w:tmpl w:val="0380B632"/>
    <w:lvl w:ilvl="0">
      <w:start w:val="1"/>
      <w:numFmt w:val="decimal"/>
      <w:lvlText w:val="%1."/>
      <w:lvlJc w:val="left"/>
      <w:pPr>
        <w:ind w:left="763" w:hanging="360"/>
      </w:pPr>
    </w:lvl>
    <w:lvl w:ilvl="1">
      <w:start w:val="1"/>
      <w:numFmt w:val="lowerLetter"/>
      <w:lvlText w:val="%2."/>
      <w:lvlJc w:val="left"/>
      <w:pPr>
        <w:ind w:left="1483" w:hanging="360"/>
      </w:pPr>
    </w:lvl>
    <w:lvl w:ilvl="2">
      <w:start w:val="1"/>
      <w:numFmt w:val="lowerRoman"/>
      <w:lvlText w:val="%3."/>
      <w:lvlJc w:val="right"/>
      <w:pPr>
        <w:ind w:left="2203" w:hanging="180"/>
      </w:pPr>
    </w:lvl>
    <w:lvl w:ilvl="3">
      <w:start w:val="1"/>
      <w:numFmt w:val="decimal"/>
      <w:lvlText w:val="%4."/>
      <w:lvlJc w:val="left"/>
      <w:pPr>
        <w:ind w:left="2923" w:hanging="360"/>
      </w:pPr>
    </w:lvl>
    <w:lvl w:ilvl="4">
      <w:start w:val="1"/>
      <w:numFmt w:val="lowerLetter"/>
      <w:lvlText w:val="%5."/>
      <w:lvlJc w:val="left"/>
      <w:pPr>
        <w:ind w:left="3643" w:hanging="360"/>
      </w:pPr>
    </w:lvl>
    <w:lvl w:ilvl="5">
      <w:start w:val="1"/>
      <w:numFmt w:val="lowerRoman"/>
      <w:lvlText w:val="%6."/>
      <w:lvlJc w:val="right"/>
      <w:pPr>
        <w:ind w:left="4363" w:hanging="180"/>
      </w:pPr>
    </w:lvl>
    <w:lvl w:ilvl="6">
      <w:start w:val="1"/>
      <w:numFmt w:val="decimal"/>
      <w:lvlText w:val="%7."/>
      <w:lvlJc w:val="left"/>
      <w:pPr>
        <w:ind w:left="5083" w:hanging="360"/>
      </w:pPr>
    </w:lvl>
    <w:lvl w:ilvl="7">
      <w:start w:val="1"/>
      <w:numFmt w:val="lowerLetter"/>
      <w:lvlText w:val="%8."/>
      <w:lvlJc w:val="left"/>
      <w:pPr>
        <w:ind w:left="5803" w:hanging="360"/>
      </w:pPr>
    </w:lvl>
    <w:lvl w:ilvl="8">
      <w:start w:val="1"/>
      <w:numFmt w:val="lowerRoman"/>
      <w:lvlText w:val="%9."/>
      <w:lvlJc w:val="right"/>
      <w:pPr>
        <w:ind w:left="6523" w:hanging="180"/>
      </w:pPr>
    </w:lvl>
  </w:abstractNum>
  <w:abstractNum w:abstractNumId="4" w15:restartNumberingAfterBreak="0">
    <w:nsid w:val="1C192AAD"/>
    <w:multiLevelType w:val="multilevel"/>
    <w:tmpl w:val="CB7E1D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2A71D5C"/>
    <w:multiLevelType w:val="multilevel"/>
    <w:tmpl w:val="2C66D222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2689094C"/>
    <w:multiLevelType w:val="multilevel"/>
    <w:tmpl w:val="C054D8D8"/>
    <w:lvl w:ilvl="0">
      <w:start w:val="1"/>
      <w:numFmt w:val="bullet"/>
      <w:lvlText w:val=""/>
      <w:lvlJc w:val="left"/>
      <w:pPr>
        <w:ind w:left="1440" w:hanging="360"/>
      </w:pPr>
      <w:rPr>
        <w:color w:val="FF0000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2C087047"/>
    <w:multiLevelType w:val="multilevel"/>
    <w:tmpl w:val="33E67A6C"/>
    <w:lvl w:ilvl="0">
      <w:start w:val="1"/>
      <w:numFmt w:val="bullet"/>
      <w:lvlText w:val=""/>
      <w:lvlJc w:val="left"/>
      <w:pPr>
        <w:ind w:left="720" w:hanging="360"/>
      </w:pPr>
      <w:rPr>
        <w:color w:val="00000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2D2F2EDF"/>
    <w:multiLevelType w:val="multilevel"/>
    <w:tmpl w:val="D42E84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3515FFA"/>
    <w:multiLevelType w:val="multilevel"/>
    <w:tmpl w:val="6BD2F4E2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46ED26C8"/>
    <w:multiLevelType w:val="multilevel"/>
    <w:tmpl w:val="01EAB56A"/>
    <w:lvl w:ilvl="0">
      <w:start w:val="1"/>
      <w:numFmt w:val="bullet"/>
      <w:lvlText w:val=""/>
      <w:lvlJc w:val="left"/>
      <w:pPr>
        <w:ind w:left="644" w:hanging="359"/>
      </w:pPr>
      <w:rPr>
        <w:color w:val="00000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" w15:restartNumberingAfterBreak="0">
    <w:nsid w:val="4DD6519E"/>
    <w:multiLevelType w:val="multilevel"/>
    <w:tmpl w:val="E2CC2CF2"/>
    <w:lvl w:ilvl="0">
      <w:start w:val="1"/>
      <w:numFmt w:val="bullet"/>
      <w:lvlText w:val=""/>
      <w:lvlJc w:val="left"/>
      <w:pPr>
        <w:ind w:left="720" w:hanging="360"/>
      </w:pPr>
      <w:rPr>
        <w:color w:val="FF0000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529733A5"/>
    <w:multiLevelType w:val="multilevel"/>
    <w:tmpl w:val="063A2C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61B15AE"/>
    <w:multiLevelType w:val="multilevel"/>
    <w:tmpl w:val="C008887C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67405154"/>
    <w:multiLevelType w:val="multilevel"/>
    <w:tmpl w:val="9F18FB7E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67F45A5A"/>
    <w:multiLevelType w:val="multilevel"/>
    <w:tmpl w:val="E054ACB0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6B04573D"/>
    <w:multiLevelType w:val="multilevel"/>
    <w:tmpl w:val="169EECA6"/>
    <w:lvl w:ilvl="0">
      <w:start w:val="1"/>
      <w:numFmt w:val="bullet"/>
      <w:pStyle w:val="Heading1"/>
      <w:lvlText w:val=""/>
      <w:lvlJc w:val="left"/>
      <w:pPr>
        <w:ind w:left="1080" w:hanging="360"/>
      </w:pPr>
    </w:lvl>
    <w:lvl w:ilvl="1">
      <w:start w:val="1"/>
      <w:numFmt w:val="bullet"/>
      <w:pStyle w:val="Heading2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pStyle w:val="Heading4"/>
      <w:lvlText w:val=""/>
      <w:lvlJc w:val="left"/>
      <w:pPr>
        <w:ind w:left="0" w:firstLine="0"/>
      </w:pPr>
    </w:lvl>
    <w:lvl w:ilvl="4">
      <w:start w:val="1"/>
      <w:numFmt w:val="bullet"/>
      <w:pStyle w:val="Heading5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712613B5"/>
    <w:multiLevelType w:val="multilevel"/>
    <w:tmpl w:val="61487356"/>
    <w:lvl w:ilvl="0">
      <w:start w:val="1"/>
      <w:numFmt w:val="decimal"/>
      <w:lvlText w:val="%1."/>
      <w:lvlJc w:val="left"/>
      <w:pPr>
        <w:ind w:left="720" w:hanging="360"/>
      </w:pPr>
      <w:rPr>
        <w:rFonts w:ascii="Cambria" w:eastAsia="Cambria" w:hAnsi="Cambria" w:cs="Cambria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16"/>
  </w:num>
  <w:num w:numId="2">
    <w:abstractNumId w:val="4"/>
  </w:num>
  <w:num w:numId="3">
    <w:abstractNumId w:val="6"/>
  </w:num>
  <w:num w:numId="4">
    <w:abstractNumId w:val="10"/>
  </w:num>
  <w:num w:numId="5">
    <w:abstractNumId w:val="2"/>
  </w:num>
  <w:num w:numId="6">
    <w:abstractNumId w:val="3"/>
  </w:num>
  <w:num w:numId="7">
    <w:abstractNumId w:val="0"/>
  </w:num>
  <w:num w:numId="8">
    <w:abstractNumId w:val="14"/>
  </w:num>
  <w:num w:numId="9">
    <w:abstractNumId w:val="11"/>
  </w:num>
  <w:num w:numId="10">
    <w:abstractNumId w:val="13"/>
  </w:num>
  <w:num w:numId="11">
    <w:abstractNumId w:val="9"/>
  </w:num>
  <w:num w:numId="12">
    <w:abstractNumId w:val="1"/>
  </w:num>
  <w:num w:numId="13">
    <w:abstractNumId w:val="15"/>
  </w:num>
  <w:num w:numId="14">
    <w:abstractNumId w:val="8"/>
  </w:num>
  <w:num w:numId="15">
    <w:abstractNumId w:val="12"/>
  </w:num>
  <w:num w:numId="16">
    <w:abstractNumId w:val="7"/>
  </w:num>
  <w:num w:numId="17">
    <w:abstractNumId w:val="17"/>
  </w:num>
  <w:num w:numId="1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Dang Tuong Vi">
    <w15:presenceInfo w15:providerId="None" w15:userId="Dang Tuong Vi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358"/>
    <w:rsid w:val="000C0D8E"/>
    <w:rsid w:val="000C3EA6"/>
    <w:rsid w:val="00222EF1"/>
    <w:rsid w:val="002300A9"/>
    <w:rsid w:val="004602C4"/>
    <w:rsid w:val="0054553F"/>
    <w:rsid w:val="00641C2B"/>
    <w:rsid w:val="00695D9A"/>
    <w:rsid w:val="006B2A28"/>
    <w:rsid w:val="00730358"/>
    <w:rsid w:val="009D0C9C"/>
    <w:rsid w:val="009F4943"/>
    <w:rsid w:val="00B5177D"/>
    <w:rsid w:val="00BA3FB6"/>
    <w:rsid w:val="00BB7EBA"/>
    <w:rsid w:val="00C108DA"/>
    <w:rsid w:val="00C42846"/>
    <w:rsid w:val="00CD7D4F"/>
    <w:rsid w:val="00D2200A"/>
    <w:rsid w:val="00DB3DDA"/>
    <w:rsid w:val="00DC0EAF"/>
    <w:rsid w:val="00DD1C7F"/>
    <w:rsid w:val="00F92D42"/>
    <w:rsid w:val="00F95681"/>
    <w:rsid w:val="00FE4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39988"/>
  <w15:docId w15:val="{1C78F129-4EB5-4A27-847D-D93F5A60A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imes New Roman"/>
      <w:lang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spacing w:before="240" w:after="60"/>
      <w:outlineLvl w:val="0"/>
    </w:pPr>
    <w:rPr>
      <w:rFonts w:ascii="Tahoma" w:eastAsia="Times New Roman" w:hAnsi="Tahoma"/>
      <w:b/>
      <w:bCs/>
      <w:kern w:val="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1"/>
      </w:numPr>
      <w:spacing w:before="240" w:after="60"/>
      <w:outlineLvl w:val="1"/>
    </w:pPr>
    <w:rPr>
      <w:rFonts w:ascii="Tahoma" w:eastAsia="Times New Roman" w:hAnsi="Tahoma"/>
      <w:b/>
      <w:bCs/>
      <w:iCs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1"/>
      </w:numPr>
      <w:spacing w:before="240" w:after="60"/>
      <w:outlineLvl w:val="3"/>
    </w:pPr>
    <w:rPr>
      <w:rFonts w:ascii="Tahoma" w:eastAsia="Times New Roman" w:hAnsi="Tahoma" w:cs="Tahoma"/>
      <w:b/>
      <w:bCs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outlineLvl w:val="4"/>
    </w:pPr>
    <w:rPr>
      <w:rFonts w:ascii="Tahoma" w:eastAsia="Times New Roman" w:hAnsi="Tahoma" w:cs="Tahoma"/>
      <w:b/>
      <w:bCs/>
      <w:iCs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Pr>
      <w:strike w:val="0"/>
      <w:dstrike w:val="0"/>
      <w:u w:val="none"/>
    </w:rPr>
  </w:style>
  <w:style w:type="character" w:customStyle="1" w:styleId="WW8Num2z0">
    <w:name w:val="WW8Num2z0"/>
    <w:qFormat/>
    <w:rPr>
      <w:rFonts w:ascii="Wingdings" w:hAnsi="Wingdings" w:cs="Wingdings"/>
      <w:color w:val="000000"/>
      <w:lang w:val="en-US"/>
    </w:rPr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 w:cs="Wingdings"/>
    </w:rPr>
  </w:style>
  <w:style w:type="character" w:customStyle="1" w:styleId="WW8Num2z3">
    <w:name w:val="WW8Num2z3"/>
    <w:qFormat/>
    <w:rPr>
      <w:rFonts w:ascii="Symbol" w:hAnsi="Symbol" w:cs="Symbol"/>
    </w:rPr>
  </w:style>
  <w:style w:type="character" w:customStyle="1" w:styleId="WW8Num3z0">
    <w:name w:val="WW8Num3z0"/>
    <w:qFormat/>
    <w:rPr>
      <w:rFonts w:ascii="Wingdings" w:hAnsi="Wingdings" w:cs="Wingdings"/>
      <w:lang w:val="en-US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3">
    <w:name w:val="WW8Num3z3"/>
    <w:qFormat/>
    <w:rPr>
      <w:rFonts w:ascii="Symbol" w:hAnsi="Symbol" w:cs="Symbol"/>
    </w:rPr>
  </w:style>
  <w:style w:type="character" w:customStyle="1" w:styleId="WW8Num4z0">
    <w:name w:val="WW8Num4z0"/>
    <w:qFormat/>
    <w:rPr>
      <w:strike w:val="0"/>
      <w:dstrike w:val="0"/>
      <w:u w:val="none"/>
    </w:rPr>
  </w:style>
  <w:style w:type="character" w:customStyle="1" w:styleId="WW8Num5z0">
    <w:name w:val="WW8Num5z0"/>
    <w:qFormat/>
    <w:rPr>
      <w:strike w:val="0"/>
      <w:dstrike w:val="0"/>
      <w:u w:val="none"/>
    </w:rPr>
  </w:style>
  <w:style w:type="character" w:customStyle="1" w:styleId="WW8Num6z0">
    <w:name w:val="WW8Num6z0"/>
    <w:qFormat/>
    <w:rPr>
      <w:lang w:val="en-US"/>
    </w:rPr>
  </w:style>
  <w:style w:type="character" w:customStyle="1" w:styleId="WW8Num6z1">
    <w:name w:val="WW8Num6z1"/>
    <w:qFormat/>
  </w:style>
  <w:style w:type="character" w:customStyle="1" w:styleId="WW8Num6z2">
    <w:name w:val="WW8Num6z2"/>
    <w:qFormat/>
  </w:style>
  <w:style w:type="character" w:customStyle="1" w:styleId="WW8Num6z3">
    <w:name w:val="WW8Num6z3"/>
    <w:qFormat/>
  </w:style>
  <w:style w:type="character" w:customStyle="1" w:styleId="WW8Num6z4">
    <w:name w:val="WW8Num6z4"/>
    <w:qFormat/>
  </w:style>
  <w:style w:type="character" w:customStyle="1" w:styleId="WW8Num6z5">
    <w:name w:val="WW8Num6z5"/>
    <w:qFormat/>
  </w:style>
  <w:style w:type="character" w:customStyle="1" w:styleId="WW8Num6z6">
    <w:name w:val="WW8Num6z6"/>
    <w:qFormat/>
  </w:style>
  <w:style w:type="character" w:customStyle="1" w:styleId="WW8Num6z7">
    <w:name w:val="WW8Num6z7"/>
    <w:qFormat/>
  </w:style>
  <w:style w:type="character" w:customStyle="1" w:styleId="WW8Num6z8">
    <w:name w:val="WW8Num6z8"/>
    <w:qFormat/>
  </w:style>
  <w:style w:type="character" w:customStyle="1" w:styleId="WW8Num7z0">
    <w:name w:val="WW8Num7z0"/>
    <w:qFormat/>
    <w:rPr>
      <w:lang w:val="en-US"/>
    </w:rPr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WW8Num8z0">
    <w:name w:val="WW8Num8z0"/>
    <w:qFormat/>
    <w:rPr>
      <w:rFonts w:ascii="Wingdings" w:hAnsi="Wingdings" w:cs="Wingdings"/>
      <w:color w:val="000000"/>
    </w:rPr>
  </w:style>
  <w:style w:type="character" w:customStyle="1" w:styleId="WW8Num8z1">
    <w:name w:val="WW8Num8z1"/>
    <w:qFormat/>
    <w:rPr>
      <w:rFonts w:ascii="Courier New" w:hAnsi="Courier New" w:cs="Courier New"/>
    </w:rPr>
  </w:style>
  <w:style w:type="character" w:customStyle="1" w:styleId="WW8Num8z2">
    <w:name w:val="WW8Num8z2"/>
    <w:qFormat/>
    <w:rPr>
      <w:rFonts w:ascii="Wingdings" w:hAnsi="Wingdings" w:cs="Wingdings"/>
    </w:rPr>
  </w:style>
  <w:style w:type="character" w:customStyle="1" w:styleId="WW8Num8z3">
    <w:name w:val="WW8Num8z3"/>
    <w:qFormat/>
    <w:rPr>
      <w:rFonts w:ascii="Symbol" w:hAnsi="Symbol" w:cs="Symbol"/>
    </w:rPr>
  </w:style>
  <w:style w:type="character" w:customStyle="1" w:styleId="WW8Num9z0">
    <w:name w:val="WW8Num9z0"/>
    <w:qFormat/>
    <w:rPr>
      <w:rFonts w:ascii="Wingdings" w:hAnsi="Wingdings" w:cs="Wingdings"/>
      <w:color w:val="000000"/>
    </w:rPr>
  </w:style>
  <w:style w:type="character" w:customStyle="1" w:styleId="WW8Num9z1">
    <w:name w:val="WW8Num9z1"/>
    <w:qFormat/>
    <w:rPr>
      <w:rFonts w:ascii="Courier New" w:hAnsi="Courier New" w:cs="Courier New"/>
    </w:rPr>
  </w:style>
  <w:style w:type="character" w:customStyle="1" w:styleId="WW8Num9z2">
    <w:name w:val="WW8Num9z2"/>
    <w:qFormat/>
    <w:rPr>
      <w:rFonts w:ascii="Wingdings" w:hAnsi="Wingdings" w:cs="Wingdings"/>
    </w:rPr>
  </w:style>
  <w:style w:type="character" w:customStyle="1" w:styleId="WW8Num9z3">
    <w:name w:val="WW8Num9z3"/>
    <w:qFormat/>
    <w:rPr>
      <w:rFonts w:ascii="Symbol" w:hAnsi="Symbol" w:cs="Symbol"/>
    </w:rPr>
  </w:style>
  <w:style w:type="character" w:customStyle="1" w:styleId="WW8Num10z0">
    <w:name w:val="WW8Num10z0"/>
    <w:qFormat/>
    <w:rPr>
      <w:b/>
      <w:position w:val="0"/>
      <w:sz w:val="24"/>
      <w:vertAlign w:val="baseline"/>
    </w:rPr>
  </w:style>
  <w:style w:type="character" w:customStyle="1" w:styleId="WW8Num10z1">
    <w:name w:val="WW8Num10z1"/>
    <w:qFormat/>
    <w:rPr>
      <w:position w:val="0"/>
      <w:sz w:val="24"/>
      <w:vertAlign w:val="baseline"/>
    </w:rPr>
  </w:style>
  <w:style w:type="character" w:customStyle="1" w:styleId="WW8Num11z0">
    <w:name w:val="WW8Num11z0"/>
    <w:qFormat/>
    <w:rPr>
      <w:rFonts w:ascii="Symbol" w:hAnsi="Symbol" w:cs="Symbol"/>
    </w:rPr>
  </w:style>
  <w:style w:type="character" w:customStyle="1" w:styleId="WW8Num11z1">
    <w:name w:val="WW8Num11z1"/>
    <w:qFormat/>
    <w:rPr>
      <w:rFonts w:ascii="Courier New" w:hAnsi="Courier New" w:cs="Courier New"/>
    </w:rPr>
  </w:style>
  <w:style w:type="character" w:customStyle="1" w:styleId="WW8Num11z2">
    <w:name w:val="WW8Num11z2"/>
    <w:qFormat/>
    <w:rPr>
      <w:rFonts w:ascii="Wingdings" w:hAnsi="Wingdings" w:cs="Wingdings"/>
    </w:rPr>
  </w:style>
  <w:style w:type="character" w:customStyle="1" w:styleId="WW8Num12z0">
    <w:name w:val="WW8Num12z0"/>
    <w:qFormat/>
    <w:rPr>
      <w:rFonts w:ascii="Wingdings" w:hAnsi="Wingdings" w:cs="Wingdings"/>
      <w:color w:val="000000"/>
      <w:sz w:val="28"/>
      <w:szCs w:val="28"/>
      <w:lang w:val="en-US"/>
    </w:rPr>
  </w:style>
  <w:style w:type="character" w:customStyle="1" w:styleId="WW8Num12z1">
    <w:name w:val="WW8Num12z1"/>
    <w:qFormat/>
    <w:rPr>
      <w:rFonts w:ascii="Courier New" w:hAnsi="Courier New" w:cs="Courier New"/>
    </w:rPr>
  </w:style>
  <w:style w:type="character" w:customStyle="1" w:styleId="WW8Num12z3">
    <w:name w:val="WW8Num12z3"/>
    <w:qFormat/>
    <w:rPr>
      <w:rFonts w:ascii="Symbol" w:hAnsi="Symbol" w:cs="Symbol"/>
    </w:rPr>
  </w:style>
  <w:style w:type="character" w:customStyle="1" w:styleId="WW8Num13z0">
    <w:name w:val="WW8Num13z0"/>
    <w:qFormat/>
    <w:rPr>
      <w:rFonts w:ascii="Symbol" w:hAnsi="Symbol" w:cs="Symbol"/>
    </w:rPr>
  </w:style>
  <w:style w:type="character" w:customStyle="1" w:styleId="WW8Num13z1">
    <w:name w:val="WW8Num13z1"/>
    <w:qFormat/>
    <w:rPr>
      <w:rFonts w:ascii="Courier New" w:hAnsi="Courier New" w:cs="Courier New"/>
    </w:rPr>
  </w:style>
  <w:style w:type="character" w:customStyle="1" w:styleId="WW8Num13z2">
    <w:name w:val="WW8Num13z2"/>
    <w:qFormat/>
    <w:rPr>
      <w:rFonts w:ascii="Wingdings" w:hAnsi="Wingdings" w:cs="Wingdings"/>
    </w:rPr>
  </w:style>
  <w:style w:type="character" w:customStyle="1" w:styleId="WW8Num14z0">
    <w:name w:val="WW8Num14z0"/>
    <w:qFormat/>
    <w:rPr>
      <w:position w:val="0"/>
      <w:sz w:val="24"/>
      <w:vertAlign w:val="baseline"/>
    </w:rPr>
  </w:style>
  <w:style w:type="character" w:customStyle="1" w:styleId="WW8Num15z0">
    <w:name w:val="WW8Num15z0"/>
    <w:qFormat/>
    <w:rPr>
      <w:rFonts w:ascii="Wingdings" w:hAnsi="Wingdings" w:cs="Wingdings"/>
      <w:color w:val="FF0000"/>
      <w:sz w:val="28"/>
      <w:szCs w:val="28"/>
      <w:lang w:val="en-US"/>
    </w:rPr>
  </w:style>
  <w:style w:type="character" w:customStyle="1" w:styleId="WW8Num15z1">
    <w:name w:val="WW8Num15z1"/>
    <w:qFormat/>
    <w:rPr>
      <w:rFonts w:ascii="Courier New" w:hAnsi="Courier New" w:cs="Courier New"/>
    </w:rPr>
  </w:style>
  <w:style w:type="character" w:customStyle="1" w:styleId="WW8Num15z3">
    <w:name w:val="WW8Num15z3"/>
    <w:qFormat/>
    <w:rPr>
      <w:rFonts w:ascii="Symbol" w:hAnsi="Symbol" w:cs="Symbol"/>
    </w:rPr>
  </w:style>
  <w:style w:type="character" w:customStyle="1" w:styleId="WW8Num16z0">
    <w:name w:val="WW8Num16z0"/>
    <w:qFormat/>
    <w:rPr>
      <w:strike w:val="0"/>
      <w:dstrike w:val="0"/>
      <w:u w:val="none"/>
    </w:rPr>
  </w:style>
  <w:style w:type="character" w:customStyle="1" w:styleId="WW8Num17z0">
    <w:name w:val="WW8Num17z0"/>
    <w:qFormat/>
    <w:rPr>
      <w:position w:val="0"/>
      <w:sz w:val="24"/>
      <w:vertAlign w:val="baseline"/>
      <w:lang w:val="en-US"/>
    </w:rPr>
  </w:style>
  <w:style w:type="character" w:customStyle="1" w:styleId="WW8Num18z0">
    <w:name w:val="WW8Num18z0"/>
    <w:qFormat/>
    <w:rPr>
      <w:strike w:val="0"/>
      <w:dstrike w:val="0"/>
      <w:u w:val="none"/>
    </w:rPr>
  </w:style>
  <w:style w:type="character" w:customStyle="1" w:styleId="WW8Num19z0">
    <w:name w:val="WW8Num19z0"/>
    <w:qFormat/>
    <w:rPr>
      <w:rFonts w:ascii="Symbol" w:hAnsi="Symbol" w:cs="Symbol"/>
    </w:rPr>
  </w:style>
  <w:style w:type="character" w:customStyle="1" w:styleId="WW8Num19z1">
    <w:name w:val="WW8Num19z1"/>
    <w:qFormat/>
    <w:rPr>
      <w:rFonts w:ascii="Courier New" w:hAnsi="Courier New" w:cs="Courier New"/>
    </w:rPr>
  </w:style>
  <w:style w:type="character" w:customStyle="1" w:styleId="WW8Num19z2">
    <w:name w:val="WW8Num19z2"/>
    <w:qFormat/>
    <w:rPr>
      <w:rFonts w:ascii="Wingdings" w:hAnsi="Wingdings" w:cs="Wingdings"/>
    </w:rPr>
  </w:style>
  <w:style w:type="character" w:customStyle="1" w:styleId="WW8Num20z0">
    <w:name w:val="WW8Num20z0"/>
    <w:qFormat/>
    <w:rPr>
      <w:rFonts w:ascii="Symbol" w:hAnsi="Symbol" w:cs="Symbol"/>
    </w:rPr>
  </w:style>
  <w:style w:type="character" w:customStyle="1" w:styleId="WW8Num20z1">
    <w:name w:val="WW8Num20z1"/>
    <w:qFormat/>
    <w:rPr>
      <w:rFonts w:ascii="Courier New" w:hAnsi="Courier New" w:cs="Courier New"/>
    </w:rPr>
  </w:style>
  <w:style w:type="character" w:customStyle="1" w:styleId="WW8Num20z2">
    <w:name w:val="WW8Num20z2"/>
    <w:qFormat/>
    <w:rPr>
      <w:rFonts w:ascii="Wingdings" w:hAnsi="Wingdings" w:cs="Wingdings"/>
    </w:rPr>
  </w:style>
  <w:style w:type="character" w:customStyle="1" w:styleId="WW8Num21z0">
    <w:name w:val="WW8Num21z0"/>
    <w:qFormat/>
    <w:rPr>
      <w:position w:val="0"/>
      <w:sz w:val="24"/>
      <w:vertAlign w:val="baseline"/>
    </w:rPr>
  </w:style>
  <w:style w:type="character" w:customStyle="1" w:styleId="WW8Num22z0">
    <w:name w:val="WW8Num22z0"/>
    <w:qFormat/>
    <w:rPr>
      <w:strike w:val="0"/>
      <w:dstrike w:val="0"/>
      <w:u w:val="none"/>
    </w:rPr>
  </w:style>
  <w:style w:type="character" w:customStyle="1" w:styleId="WW8Num23z0">
    <w:name w:val="WW8Num23z0"/>
    <w:qFormat/>
    <w:rPr>
      <w:rFonts w:ascii="Wingdings" w:hAnsi="Wingdings" w:cs="Wingdings"/>
      <w:color w:val="FF0000"/>
      <w:sz w:val="28"/>
      <w:szCs w:val="28"/>
      <w:lang w:val="en-US"/>
    </w:rPr>
  </w:style>
  <w:style w:type="character" w:customStyle="1" w:styleId="WW8Num23z1">
    <w:name w:val="WW8Num23z1"/>
    <w:qFormat/>
    <w:rPr>
      <w:rFonts w:ascii="Cambria" w:eastAsia="Calibri" w:hAnsi="Cambria" w:cs="Times New Roman"/>
    </w:rPr>
  </w:style>
  <w:style w:type="character" w:customStyle="1" w:styleId="WW8Num23z3">
    <w:name w:val="WW8Num23z3"/>
    <w:qFormat/>
    <w:rPr>
      <w:rFonts w:ascii="Symbol" w:hAnsi="Symbol" w:cs="Symbol"/>
    </w:rPr>
  </w:style>
  <w:style w:type="character" w:customStyle="1" w:styleId="WW8Num23z4">
    <w:name w:val="WW8Num23z4"/>
    <w:qFormat/>
    <w:rPr>
      <w:rFonts w:ascii="Courier New" w:hAnsi="Courier New" w:cs="Courier New"/>
    </w:rPr>
  </w:style>
  <w:style w:type="character" w:customStyle="1" w:styleId="WW8Num24z0">
    <w:name w:val="WW8Num24z0"/>
    <w:qFormat/>
  </w:style>
  <w:style w:type="character" w:customStyle="1" w:styleId="WW8Num24z1">
    <w:name w:val="WW8Num24z1"/>
    <w:qFormat/>
  </w:style>
  <w:style w:type="character" w:customStyle="1" w:styleId="WW8Num24z2">
    <w:name w:val="WW8Num24z2"/>
    <w:qFormat/>
  </w:style>
  <w:style w:type="character" w:customStyle="1" w:styleId="WW8Num24z3">
    <w:name w:val="WW8Num24z3"/>
    <w:qFormat/>
  </w:style>
  <w:style w:type="character" w:customStyle="1" w:styleId="WW8Num24z4">
    <w:name w:val="WW8Num24z4"/>
    <w:qFormat/>
  </w:style>
  <w:style w:type="character" w:customStyle="1" w:styleId="WW8Num24z5">
    <w:name w:val="WW8Num24z5"/>
    <w:qFormat/>
  </w:style>
  <w:style w:type="character" w:customStyle="1" w:styleId="WW8Num24z6">
    <w:name w:val="WW8Num24z6"/>
    <w:qFormat/>
  </w:style>
  <w:style w:type="character" w:customStyle="1" w:styleId="WW8Num24z7">
    <w:name w:val="WW8Num24z7"/>
    <w:qFormat/>
  </w:style>
  <w:style w:type="character" w:customStyle="1" w:styleId="WW8Num24z8">
    <w:name w:val="WW8Num24z8"/>
    <w:qFormat/>
  </w:style>
  <w:style w:type="character" w:customStyle="1" w:styleId="WW8Num25z0">
    <w:name w:val="WW8Num25z0"/>
    <w:qFormat/>
    <w:rPr>
      <w:strike w:val="0"/>
      <w:dstrike w:val="0"/>
      <w:u w:val="none"/>
    </w:rPr>
  </w:style>
  <w:style w:type="character" w:customStyle="1" w:styleId="WW8Num26z0">
    <w:name w:val="WW8Num26z0"/>
    <w:qFormat/>
    <w:rPr>
      <w:rFonts w:ascii="Wingdings" w:hAnsi="Wingdings" w:cs="Wingdings"/>
      <w:lang w:val="en-US"/>
    </w:rPr>
  </w:style>
  <w:style w:type="character" w:customStyle="1" w:styleId="WW8Num26z1">
    <w:name w:val="WW8Num26z1"/>
    <w:qFormat/>
    <w:rPr>
      <w:rFonts w:ascii="Courier New" w:hAnsi="Courier New" w:cs="Courier New"/>
    </w:rPr>
  </w:style>
  <w:style w:type="character" w:customStyle="1" w:styleId="WW8Num26z3">
    <w:name w:val="WW8Num26z3"/>
    <w:qFormat/>
    <w:rPr>
      <w:rFonts w:ascii="Symbol" w:hAnsi="Symbol" w:cs="Symbol"/>
    </w:rPr>
  </w:style>
  <w:style w:type="character" w:customStyle="1" w:styleId="WW8Num27z0">
    <w:name w:val="WW8Num27z0"/>
    <w:qFormat/>
    <w:rPr>
      <w:rFonts w:ascii="Symbol" w:hAnsi="Symbol" w:cs="Symbol"/>
    </w:rPr>
  </w:style>
  <w:style w:type="character" w:customStyle="1" w:styleId="WW8Num27z1">
    <w:name w:val="WW8Num27z1"/>
    <w:qFormat/>
    <w:rPr>
      <w:rFonts w:ascii="Courier New" w:hAnsi="Courier New" w:cs="Courier New"/>
    </w:rPr>
  </w:style>
  <w:style w:type="character" w:customStyle="1" w:styleId="WW8Num27z2">
    <w:name w:val="WW8Num27z2"/>
    <w:qFormat/>
    <w:rPr>
      <w:rFonts w:ascii="Wingdings" w:hAnsi="Wingdings" w:cs="Wingdings"/>
    </w:rPr>
  </w:style>
  <w:style w:type="character" w:customStyle="1" w:styleId="WW8Num28z0">
    <w:name w:val="WW8Num28z0"/>
    <w:qFormat/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  <w:rPr>
      <w:rFonts w:ascii="Noto Sans Symbols;Calibri" w:eastAsia="Noto Sans Symbols;Calibri" w:hAnsi="Noto Sans Symbols;Calibri" w:cs="Noto Sans Symbols;Calibri"/>
      <w:position w:val="0"/>
      <w:sz w:val="24"/>
      <w:vertAlign w:val="baseline"/>
    </w:rPr>
  </w:style>
  <w:style w:type="character" w:customStyle="1" w:styleId="WW8Num29z1">
    <w:name w:val="WW8Num29z1"/>
    <w:qFormat/>
    <w:rPr>
      <w:rFonts w:ascii="Courier New" w:eastAsia="Courier New" w:hAnsi="Courier New" w:cs="Courier New"/>
      <w:position w:val="0"/>
      <w:sz w:val="24"/>
      <w:vertAlign w:val="baseline"/>
    </w:rPr>
  </w:style>
  <w:style w:type="character" w:customStyle="1" w:styleId="WW8Num30z0">
    <w:name w:val="WW8Num30z0"/>
    <w:qFormat/>
    <w:rPr>
      <w:strike w:val="0"/>
      <w:dstrike w:val="0"/>
      <w:u w:val="none"/>
    </w:rPr>
  </w:style>
  <w:style w:type="character" w:customStyle="1" w:styleId="WW8Num31z0">
    <w:name w:val="WW8Num31z0"/>
    <w:qFormat/>
    <w:rPr>
      <w:rFonts w:ascii="Wingdings" w:hAnsi="Wingdings" w:cs="Wingdings"/>
      <w:lang w:val="en-US"/>
    </w:rPr>
  </w:style>
  <w:style w:type="character" w:customStyle="1" w:styleId="WW8Num31z1">
    <w:name w:val="WW8Num31z1"/>
    <w:qFormat/>
    <w:rPr>
      <w:rFonts w:ascii="Courier New" w:hAnsi="Courier New" w:cs="Courier New"/>
      <w:lang w:val="en-US"/>
    </w:rPr>
  </w:style>
  <w:style w:type="character" w:customStyle="1" w:styleId="WW8Num31z3">
    <w:name w:val="WW8Num31z3"/>
    <w:qFormat/>
    <w:rPr>
      <w:rFonts w:ascii="Symbol" w:hAnsi="Symbol" w:cs="Symbol"/>
    </w:rPr>
  </w:style>
  <w:style w:type="character" w:customStyle="1" w:styleId="WW8Num32z0">
    <w:name w:val="WW8Num32z0"/>
    <w:qFormat/>
    <w:rPr>
      <w:rFonts w:ascii="Wingdings" w:hAnsi="Wingdings" w:cs="Wingdings"/>
      <w:color w:val="000000"/>
    </w:rPr>
  </w:style>
  <w:style w:type="character" w:customStyle="1" w:styleId="WW8Num32z1">
    <w:name w:val="WW8Num32z1"/>
    <w:qFormat/>
    <w:rPr>
      <w:rFonts w:ascii="Courier New" w:hAnsi="Courier New" w:cs="Courier New"/>
    </w:rPr>
  </w:style>
  <w:style w:type="character" w:customStyle="1" w:styleId="WW8Num32z2">
    <w:name w:val="WW8Num32z2"/>
    <w:qFormat/>
    <w:rPr>
      <w:rFonts w:ascii="Wingdings" w:hAnsi="Wingdings" w:cs="Wingdings"/>
    </w:rPr>
  </w:style>
  <w:style w:type="character" w:customStyle="1" w:styleId="WW8Num32z3">
    <w:name w:val="WW8Num32z3"/>
    <w:qFormat/>
    <w:rPr>
      <w:rFonts w:ascii="Symbol" w:hAnsi="Symbol" w:cs="Symbol"/>
    </w:rPr>
  </w:style>
  <w:style w:type="character" w:customStyle="1" w:styleId="WW8Num33z0">
    <w:name w:val="WW8Num33z0"/>
    <w:qFormat/>
    <w:rPr>
      <w:rFonts w:ascii="Cambria" w:hAnsi="Cambria" w:cs="Cambria"/>
      <w:sz w:val="28"/>
      <w:szCs w:val="28"/>
      <w:lang w:val="en-US"/>
    </w:rPr>
  </w:style>
  <w:style w:type="character" w:customStyle="1" w:styleId="WW8Num33z1">
    <w:name w:val="WW8Num33z1"/>
    <w:qFormat/>
  </w:style>
  <w:style w:type="character" w:customStyle="1" w:styleId="WW8Num33z2">
    <w:name w:val="WW8Num33z2"/>
    <w:qFormat/>
  </w:style>
  <w:style w:type="character" w:customStyle="1" w:styleId="WW8Num33z3">
    <w:name w:val="WW8Num33z3"/>
    <w:qFormat/>
  </w:style>
  <w:style w:type="character" w:customStyle="1" w:styleId="WW8Num33z4">
    <w:name w:val="WW8Num33z4"/>
    <w:qFormat/>
  </w:style>
  <w:style w:type="character" w:customStyle="1" w:styleId="WW8Num33z5">
    <w:name w:val="WW8Num33z5"/>
    <w:qFormat/>
  </w:style>
  <w:style w:type="character" w:customStyle="1" w:styleId="WW8Num33z6">
    <w:name w:val="WW8Num33z6"/>
    <w:qFormat/>
  </w:style>
  <w:style w:type="character" w:customStyle="1" w:styleId="WW8Num33z7">
    <w:name w:val="WW8Num33z7"/>
    <w:qFormat/>
  </w:style>
  <w:style w:type="character" w:customStyle="1" w:styleId="WW8Num33z8">
    <w:name w:val="WW8Num33z8"/>
    <w:qFormat/>
  </w:style>
  <w:style w:type="character" w:customStyle="1" w:styleId="WW8Num34z0">
    <w:name w:val="WW8Num34z0"/>
    <w:qFormat/>
  </w:style>
  <w:style w:type="character" w:customStyle="1" w:styleId="WW8Num34z1">
    <w:name w:val="WW8Num34z1"/>
    <w:qFormat/>
  </w:style>
  <w:style w:type="character" w:customStyle="1" w:styleId="WW8Num34z2">
    <w:name w:val="WW8Num34z2"/>
    <w:qFormat/>
  </w:style>
  <w:style w:type="character" w:customStyle="1" w:styleId="WW8Num34z3">
    <w:name w:val="WW8Num34z3"/>
    <w:qFormat/>
  </w:style>
  <w:style w:type="character" w:customStyle="1" w:styleId="WW8Num34z4">
    <w:name w:val="WW8Num34z4"/>
    <w:qFormat/>
  </w:style>
  <w:style w:type="character" w:customStyle="1" w:styleId="WW8Num34z5">
    <w:name w:val="WW8Num34z5"/>
    <w:qFormat/>
  </w:style>
  <w:style w:type="character" w:customStyle="1" w:styleId="WW8Num34z6">
    <w:name w:val="WW8Num34z6"/>
    <w:qFormat/>
  </w:style>
  <w:style w:type="character" w:customStyle="1" w:styleId="WW8Num34z7">
    <w:name w:val="WW8Num34z7"/>
    <w:qFormat/>
  </w:style>
  <w:style w:type="character" w:customStyle="1" w:styleId="WW8Num34z8">
    <w:name w:val="WW8Num34z8"/>
    <w:qFormat/>
  </w:style>
  <w:style w:type="character" w:customStyle="1" w:styleId="WW8Num35z0">
    <w:name w:val="WW8Num35z0"/>
    <w:qFormat/>
    <w:rPr>
      <w:rFonts w:ascii="Symbol" w:hAnsi="Symbol" w:cs="Symbol"/>
    </w:rPr>
  </w:style>
  <w:style w:type="character" w:customStyle="1" w:styleId="WW8Num35z1">
    <w:name w:val="WW8Num35z1"/>
    <w:qFormat/>
    <w:rPr>
      <w:rFonts w:ascii="Courier New" w:hAnsi="Courier New" w:cs="Courier New"/>
    </w:rPr>
  </w:style>
  <w:style w:type="character" w:customStyle="1" w:styleId="WW8Num35z2">
    <w:name w:val="WW8Num35z2"/>
    <w:qFormat/>
    <w:rPr>
      <w:rFonts w:ascii="Wingdings" w:hAnsi="Wingdings" w:cs="Wingdings"/>
    </w:rPr>
  </w:style>
  <w:style w:type="character" w:customStyle="1" w:styleId="WW8Num36z0">
    <w:name w:val="WW8Num36z0"/>
    <w:qFormat/>
    <w:rPr>
      <w:strike w:val="0"/>
      <w:dstrike w:val="0"/>
      <w:u w:val="none"/>
    </w:rPr>
  </w:style>
  <w:style w:type="character" w:customStyle="1" w:styleId="Heading1Char">
    <w:name w:val="Heading 1 Char"/>
    <w:qFormat/>
    <w:rPr>
      <w:rFonts w:ascii="Tahoma" w:eastAsia="Times New Roman" w:hAnsi="Tahoma" w:cs="Times New Roman"/>
      <w:b/>
      <w:bCs/>
      <w:kern w:val="2"/>
      <w:szCs w:val="32"/>
    </w:rPr>
  </w:style>
  <w:style w:type="character" w:customStyle="1" w:styleId="Heading2Char">
    <w:name w:val="Heading 2 Char"/>
    <w:qFormat/>
    <w:rPr>
      <w:rFonts w:ascii="Tahoma" w:eastAsia="Times New Roman" w:hAnsi="Tahoma" w:cs="Times New Roman"/>
      <w:b/>
      <w:bCs/>
      <w:iCs/>
      <w:szCs w:val="28"/>
    </w:rPr>
  </w:style>
  <w:style w:type="character" w:customStyle="1" w:styleId="Heading4Char">
    <w:name w:val="Heading 4 Char"/>
    <w:qFormat/>
    <w:rPr>
      <w:rFonts w:ascii="Tahoma" w:eastAsia="Times New Roman" w:hAnsi="Tahoma" w:cs="Tahoma"/>
      <w:b/>
      <w:bCs/>
      <w:szCs w:val="28"/>
      <w:lang w:val="vi-VN" w:eastAsia="en-US"/>
    </w:rPr>
  </w:style>
  <w:style w:type="character" w:customStyle="1" w:styleId="Heading5Char">
    <w:name w:val="Heading 5 Char"/>
    <w:qFormat/>
    <w:rPr>
      <w:rFonts w:ascii="Tahoma" w:eastAsia="Times New Roman" w:hAnsi="Tahoma" w:cs="Tahoma"/>
      <w:b/>
      <w:bCs/>
      <w:iCs/>
      <w:szCs w:val="26"/>
      <w:lang w:val="vi-VN" w:eastAsia="en-US"/>
    </w:rPr>
  </w:style>
  <w:style w:type="character" w:customStyle="1" w:styleId="fontstyle01">
    <w:name w:val="fontstyle01"/>
    <w:qFormat/>
    <w:rPr>
      <w:rFonts w:ascii="Times New Roman" w:hAnsi="Times New Roman" w:cs="Times New Roman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qFormat/>
    <w:rPr>
      <w:rFonts w:ascii="Times New Roman" w:hAnsi="Times New Roman" w:cs="Times New Roman"/>
      <w:b/>
      <w:bCs/>
      <w:i w:val="0"/>
      <w:iCs w:val="0"/>
      <w:color w:val="000000"/>
      <w:sz w:val="26"/>
      <w:szCs w:val="26"/>
    </w:rPr>
  </w:style>
  <w:style w:type="character" w:customStyle="1" w:styleId="fontstyle31">
    <w:name w:val="fontstyle31"/>
    <w:qFormat/>
    <w:rPr>
      <w:rFonts w:ascii="MS-Gothic;Cambria" w:hAnsi="MS-Gothic;Cambria" w:cs="MS-Gothic;Cambria"/>
      <w:b w:val="0"/>
      <w:bCs w:val="0"/>
      <w:i w:val="0"/>
      <w:iCs w:val="0"/>
      <w:color w:val="000000"/>
      <w:sz w:val="22"/>
      <w:szCs w:val="22"/>
    </w:rPr>
  </w:style>
  <w:style w:type="character" w:customStyle="1" w:styleId="InternetLink">
    <w:name w:val="Internet Link"/>
    <w:rPr>
      <w:color w:val="0000FF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Linux Libertine G" w:hAnsi="Liberation Sans" w:cs="Linux Libertine G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NormalWeb">
    <w:name w:val="Normal (Web)"/>
    <w:basedOn w:val="Normal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WW8Num7">
    <w:name w:val="WW8Num7"/>
    <w:qFormat/>
  </w:style>
  <w:style w:type="numbering" w:customStyle="1" w:styleId="WW8Num8">
    <w:name w:val="WW8Num8"/>
    <w:qFormat/>
  </w:style>
  <w:style w:type="numbering" w:customStyle="1" w:styleId="WW8Num9">
    <w:name w:val="WW8Num9"/>
    <w:qFormat/>
  </w:style>
  <w:style w:type="numbering" w:customStyle="1" w:styleId="WW8Num10">
    <w:name w:val="WW8Num10"/>
    <w:qFormat/>
  </w:style>
  <w:style w:type="numbering" w:customStyle="1" w:styleId="WW8Num11">
    <w:name w:val="WW8Num11"/>
    <w:qFormat/>
  </w:style>
  <w:style w:type="numbering" w:customStyle="1" w:styleId="WW8Num12">
    <w:name w:val="WW8Num12"/>
    <w:qFormat/>
  </w:style>
  <w:style w:type="numbering" w:customStyle="1" w:styleId="WW8Num13">
    <w:name w:val="WW8Num13"/>
    <w:qFormat/>
  </w:style>
  <w:style w:type="numbering" w:customStyle="1" w:styleId="WW8Num14">
    <w:name w:val="WW8Num14"/>
    <w:qFormat/>
  </w:style>
  <w:style w:type="numbering" w:customStyle="1" w:styleId="WW8Num15">
    <w:name w:val="WW8Num15"/>
    <w:qFormat/>
  </w:style>
  <w:style w:type="numbering" w:customStyle="1" w:styleId="WW8Num16">
    <w:name w:val="WW8Num16"/>
    <w:qFormat/>
  </w:style>
  <w:style w:type="numbering" w:customStyle="1" w:styleId="WW8Num17">
    <w:name w:val="WW8Num17"/>
    <w:qFormat/>
  </w:style>
  <w:style w:type="numbering" w:customStyle="1" w:styleId="WW8Num18">
    <w:name w:val="WW8Num18"/>
    <w:qFormat/>
  </w:style>
  <w:style w:type="numbering" w:customStyle="1" w:styleId="WW8Num19">
    <w:name w:val="WW8Num19"/>
    <w:qFormat/>
  </w:style>
  <w:style w:type="numbering" w:customStyle="1" w:styleId="WW8Num20">
    <w:name w:val="WW8Num20"/>
    <w:qFormat/>
  </w:style>
  <w:style w:type="numbering" w:customStyle="1" w:styleId="WW8Num21">
    <w:name w:val="WW8Num21"/>
    <w:qFormat/>
  </w:style>
  <w:style w:type="numbering" w:customStyle="1" w:styleId="WW8Num22">
    <w:name w:val="WW8Num22"/>
    <w:qFormat/>
  </w:style>
  <w:style w:type="numbering" w:customStyle="1" w:styleId="WW8Num23">
    <w:name w:val="WW8Num23"/>
    <w:qFormat/>
  </w:style>
  <w:style w:type="numbering" w:customStyle="1" w:styleId="WW8Num24">
    <w:name w:val="WW8Num24"/>
    <w:qFormat/>
  </w:style>
  <w:style w:type="numbering" w:customStyle="1" w:styleId="WW8Num25">
    <w:name w:val="WW8Num25"/>
    <w:qFormat/>
  </w:style>
  <w:style w:type="numbering" w:customStyle="1" w:styleId="WW8Num26">
    <w:name w:val="WW8Num26"/>
    <w:qFormat/>
  </w:style>
  <w:style w:type="numbering" w:customStyle="1" w:styleId="WW8Num27">
    <w:name w:val="WW8Num27"/>
    <w:qFormat/>
  </w:style>
  <w:style w:type="numbering" w:customStyle="1" w:styleId="WW8Num28">
    <w:name w:val="WW8Num28"/>
    <w:qFormat/>
  </w:style>
  <w:style w:type="numbering" w:customStyle="1" w:styleId="WW8Num29">
    <w:name w:val="WW8Num29"/>
    <w:qFormat/>
  </w:style>
  <w:style w:type="numbering" w:customStyle="1" w:styleId="WW8Num30">
    <w:name w:val="WW8Num30"/>
    <w:qFormat/>
  </w:style>
  <w:style w:type="numbering" w:customStyle="1" w:styleId="WW8Num31">
    <w:name w:val="WW8Num31"/>
    <w:qFormat/>
  </w:style>
  <w:style w:type="numbering" w:customStyle="1" w:styleId="WW8Num32">
    <w:name w:val="WW8Num32"/>
    <w:qFormat/>
  </w:style>
  <w:style w:type="numbering" w:customStyle="1" w:styleId="WW8Num33">
    <w:name w:val="WW8Num33"/>
    <w:qFormat/>
  </w:style>
  <w:style w:type="numbering" w:customStyle="1" w:styleId="WW8Num34">
    <w:name w:val="WW8Num34"/>
    <w:qFormat/>
  </w:style>
  <w:style w:type="numbering" w:customStyle="1" w:styleId="WW8Num35">
    <w:name w:val="WW8Num35"/>
    <w:qFormat/>
  </w:style>
  <w:style w:type="numbering" w:customStyle="1" w:styleId="WW8Num36">
    <w:name w:val="WW8Num36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3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A3F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3FB6"/>
    <w:rPr>
      <w:rFonts w:ascii="Segoe UI" w:hAnsi="Segoe UI" w:cs="Segoe UI"/>
      <w:sz w:val="18"/>
      <w:szCs w:val="18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DD1C7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D1C7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D1C7F"/>
    <w:rPr>
      <w:rFonts w:cs="Times New Roman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D1C7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D1C7F"/>
    <w:rPr>
      <w:rFonts w:cs="Times New Roman"/>
      <w:b/>
      <w:bCs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jpg"/><Relationship Id="rId42" Type="http://schemas.openxmlformats.org/officeDocument/2006/relationships/image" Target="media/image33.png"/><Relationship Id="rId7" Type="http://schemas.openxmlformats.org/officeDocument/2006/relationships/image" Target="media/image2.png"/><Relationship Id="rId12" Type="http://schemas.microsoft.com/office/2018/08/relationships/commentsExtensible" Target="commentsExtensible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16/09/relationships/commentsIds" Target="commentsIds.xml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10" Type="http://schemas.microsoft.com/office/2011/relationships/commentsExtended" Target="commentsExtended.xml"/><Relationship Id="rId19" Type="http://schemas.openxmlformats.org/officeDocument/2006/relationships/image" Target="media/image10.png"/><Relationship Id="rId31" Type="http://schemas.openxmlformats.org/officeDocument/2006/relationships/image" Target="media/image22.jpg"/><Relationship Id="rId44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orEHYwGKiuQCDVxfq1iLA2K7U8w==">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35</Pages>
  <Words>2974</Words>
  <Characters>16956</Characters>
  <Application>Microsoft Office Word</Application>
  <DocSecurity>0</DocSecurity>
  <Lines>141</Lines>
  <Paragraphs>39</Paragraphs>
  <ScaleCrop>false</ScaleCrop>
  <Company/>
  <LinksUpToDate>false</LinksUpToDate>
  <CharactersWithSpaces>19891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khanh tran</dc:creator>
  <cp:lastModifiedBy>Dang Tuong Vi</cp:lastModifiedBy>
  <cp:revision>25</cp:revision>
  <dcterms:created xsi:type="dcterms:W3CDTF">2020-03-30T03:32:00Z</dcterms:created>
  <dcterms:modified xsi:type="dcterms:W3CDTF">2020-09-30T07:54:00Z</dcterms:modified>
</cp:coreProperties>
</file>