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6941C" w14:textId="284B392B" w:rsidR="00E46597" w:rsidRPr="00970D6A" w:rsidRDefault="00E46597" w:rsidP="00F21994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 xml:space="preserve">BỆNH ÁN </w:t>
      </w:r>
    </w:p>
    <w:p w14:paraId="55CCB8DB" w14:textId="4790A8EC" w:rsidR="00E46597" w:rsidRPr="00970D6A" w:rsidRDefault="00E46597" w:rsidP="00F21994">
      <w:pPr>
        <w:pStyle w:val="ListParagraph"/>
        <w:numPr>
          <w:ilvl w:val="0"/>
          <w:numId w:val="1"/>
        </w:numPr>
        <w:spacing w:after="0" w:line="276" w:lineRule="auto"/>
        <w:ind w:left="426" w:hanging="426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>Hành chính</w:t>
      </w:r>
    </w:p>
    <w:p w14:paraId="1F88BBFA" w14:textId="44C53F45" w:rsidR="00337266" w:rsidRPr="00970D6A" w:rsidRDefault="00E46597" w:rsidP="00F21994">
      <w:pPr>
        <w:spacing w:after="0" w:line="276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Họ và tên: </w:t>
      </w:r>
      <w:del w:id="0" w:author="Nguyễn Trần Minh Đức" w:date="2022-06-13T15:47:00Z">
        <w:r w:rsidRPr="00970D6A" w:rsidDel="0027690F">
          <w:rPr>
            <w:rFonts w:ascii="Times New Roman" w:hAnsi="Times New Roman" w:cs="Times New Roman"/>
            <w:sz w:val="24"/>
            <w:szCs w:val="24"/>
          </w:rPr>
          <w:delText>Võ Thành Minh</w:delText>
        </w:r>
      </w:del>
      <w:ins w:id="1" w:author="Nguyễn Trần Minh Đức" w:date="2022-06-13T15:47:00Z">
        <w:r w:rsidR="0027690F">
          <w:rPr>
            <w:rFonts w:ascii="Times New Roman" w:hAnsi="Times New Roman" w:cs="Times New Roman"/>
            <w:sz w:val="24"/>
            <w:szCs w:val="24"/>
          </w:rPr>
          <w:t>Đỗ Thị Hạnh</w:t>
        </w:r>
        <w:r w:rsidR="0027690F">
          <w:rPr>
            <w:rFonts w:ascii="Times New Roman" w:hAnsi="Times New Roman" w:cs="Times New Roman"/>
            <w:sz w:val="24"/>
            <w:szCs w:val="24"/>
          </w:rPr>
          <w:tab/>
        </w:r>
      </w:ins>
      <w:r w:rsidRPr="00970D6A">
        <w:rPr>
          <w:rFonts w:ascii="Times New Roman" w:hAnsi="Times New Roman" w:cs="Times New Roman"/>
          <w:sz w:val="24"/>
          <w:szCs w:val="24"/>
        </w:rPr>
        <w:tab/>
      </w:r>
      <w:r w:rsidRPr="00970D6A">
        <w:rPr>
          <w:rFonts w:ascii="Times New Roman" w:hAnsi="Times New Roman" w:cs="Times New Roman"/>
          <w:sz w:val="24"/>
          <w:szCs w:val="24"/>
        </w:rPr>
        <w:tab/>
      </w:r>
      <w:r w:rsidR="00F007D9" w:rsidRPr="00970D6A">
        <w:rPr>
          <w:rFonts w:ascii="Times New Roman" w:hAnsi="Times New Roman" w:cs="Times New Roman"/>
          <w:sz w:val="24"/>
          <w:szCs w:val="24"/>
        </w:rPr>
        <w:t xml:space="preserve">Giới tính: </w:t>
      </w:r>
      <w:del w:id="2" w:author="Nguyễn Trần Minh Đức" w:date="2022-06-13T15:47:00Z">
        <w:r w:rsidR="00F007D9" w:rsidRPr="00970D6A" w:rsidDel="0027690F">
          <w:rPr>
            <w:rFonts w:ascii="Times New Roman" w:hAnsi="Times New Roman" w:cs="Times New Roman"/>
            <w:sz w:val="24"/>
            <w:szCs w:val="24"/>
          </w:rPr>
          <w:delText>Nam</w:delText>
        </w:r>
      </w:del>
      <w:ins w:id="3" w:author="Nguyễn Trần Minh Đức" w:date="2022-06-13T15:47:00Z">
        <w:r w:rsidR="0027690F">
          <w:rPr>
            <w:rFonts w:ascii="Times New Roman" w:hAnsi="Times New Roman" w:cs="Times New Roman"/>
            <w:sz w:val="24"/>
            <w:szCs w:val="24"/>
          </w:rPr>
          <w:t>Nữ</w:t>
        </w:r>
      </w:ins>
      <w:r w:rsidR="00F007D9" w:rsidRPr="00970D6A">
        <w:rPr>
          <w:rFonts w:ascii="Times New Roman" w:hAnsi="Times New Roman" w:cs="Times New Roman"/>
          <w:sz w:val="24"/>
          <w:szCs w:val="24"/>
        </w:rPr>
        <w:tab/>
      </w:r>
      <w:r w:rsidR="003146DA" w:rsidRPr="00970D6A">
        <w:rPr>
          <w:rFonts w:ascii="Times New Roman" w:hAnsi="Times New Roman" w:cs="Times New Roman"/>
          <w:sz w:val="24"/>
          <w:szCs w:val="24"/>
        </w:rPr>
        <w:tab/>
      </w:r>
      <w:r w:rsidR="00F007D9" w:rsidRPr="00970D6A">
        <w:rPr>
          <w:rFonts w:ascii="Times New Roman" w:hAnsi="Times New Roman" w:cs="Times New Roman"/>
          <w:sz w:val="24"/>
          <w:szCs w:val="24"/>
        </w:rPr>
        <w:tab/>
      </w:r>
      <w:r w:rsidR="00220C31" w:rsidRPr="00970D6A">
        <w:rPr>
          <w:rFonts w:ascii="Times New Roman" w:hAnsi="Times New Roman" w:cs="Times New Roman"/>
          <w:sz w:val="24"/>
          <w:szCs w:val="24"/>
        </w:rPr>
        <w:tab/>
        <w:t>Tuổi</w:t>
      </w:r>
      <w:r w:rsidRPr="00970D6A">
        <w:rPr>
          <w:rFonts w:ascii="Times New Roman" w:hAnsi="Times New Roman" w:cs="Times New Roman"/>
          <w:sz w:val="24"/>
          <w:szCs w:val="24"/>
        </w:rPr>
        <w:t xml:space="preserve">: </w:t>
      </w:r>
      <w:ins w:id="4" w:author="Nguyễn Trần Minh Đức" w:date="2022-06-13T15:47:00Z">
        <w:r w:rsidR="008576B6">
          <w:rPr>
            <w:rFonts w:ascii="Times New Roman" w:hAnsi="Times New Roman" w:cs="Times New Roman"/>
            <w:sz w:val="24"/>
            <w:szCs w:val="24"/>
          </w:rPr>
          <w:t>6</w:t>
        </w:r>
      </w:ins>
      <w:del w:id="5" w:author="Nguyễn Trần Minh Đức" w:date="2022-06-13T15:47:00Z">
        <w:r w:rsidRPr="00970D6A" w:rsidDel="008576B6">
          <w:rPr>
            <w:rFonts w:ascii="Times New Roman" w:hAnsi="Times New Roman" w:cs="Times New Roman"/>
            <w:sz w:val="24"/>
            <w:szCs w:val="24"/>
          </w:rPr>
          <w:delText>5</w:delText>
        </w:r>
      </w:del>
      <w:r w:rsidRPr="00970D6A">
        <w:rPr>
          <w:rFonts w:ascii="Times New Roman" w:hAnsi="Times New Roman" w:cs="Times New Roman"/>
          <w:sz w:val="24"/>
          <w:szCs w:val="24"/>
        </w:rPr>
        <w:t xml:space="preserve">7 </w:t>
      </w:r>
      <w:r w:rsidR="00220C31" w:rsidRPr="00970D6A">
        <w:rPr>
          <w:rFonts w:ascii="Times New Roman" w:hAnsi="Times New Roman" w:cs="Times New Roman"/>
          <w:sz w:val="24"/>
          <w:szCs w:val="24"/>
        </w:rPr>
        <w:t>(19</w:t>
      </w:r>
      <w:ins w:id="6" w:author="Nguyễn Trần Minh Đức" w:date="2022-06-13T15:47:00Z">
        <w:r w:rsidR="008576B6">
          <w:rPr>
            <w:rFonts w:ascii="Times New Roman" w:hAnsi="Times New Roman" w:cs="Times New Roman"/>
            <w:sz w:val="24"/>
            <w:szCs w:val="24"/>
          </w:rPr>
          <w:t>5</w:t>
        </w:r>
      </w:ins>
      <w:del w:id="7" w:author="Nguyễn Trần Minh Đức" w:date="2022-06-13T15:47:00Z">
        <w:r w:rsidR="00220C31" w:rsidRPr="00970D6A" w:rsidDel="008576B6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="00220C31" w:rsidRPr="00970D6A">
        <w:rPr>
          <w:rFonts w:ascii="Times New Roman" w:hAnsi="Times New Roman" w:cs="Times New Roman"/>
          <w:sz w:val="24"/>
          <w:szCs w:val="24"/>
        </w:rPr>
        <w:t>5</w:t>
      </w:r>
      <w:r w:rsidRPr="00970D6A">
        <w:rPr>
          <w:rFonts w:ascii="Times New Roman" w:hAnsi="Times New Roman" w:cs="Times New Roman"/>
          <w:sz w:val="24"/>
          <w:szCs w:val="24"/>
        </w:rPr>
        <w:t>)</w:t>
      </w:r>
    </w:p>
    <w:p w14:paraId="5729014D" w14:textId="1651CD5A" w:rsidR="005C349A" w:rsidRPr="00970D6A" w:rsidRDefault="00E46597" w:rsidP="00F21994">
      <w:pPr>
        <w:spacing w:after="0" w:line="276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Địa chỉ: </w:t>
      </w:r>
      <w:del w:id="8" w:author="Nguyễn Trần Minh Đức" w:date="2022-06-13T15:47:00Z">
        <w:r w:rsidR="008A1CE8" w:rsidRPr="00970D6A" w:rsidDel="008576B6">
          <w:rPr>
            <w:rFonts w:ascii="Times New Roman" w:hAnsi="Times New Roman" w:cs="Times New Roman"/>
            <w:sz w:val="24"/>
            <w:szCs w:val="24"/>
          </w:rPr>
          <w:delText xml:space="preserve">Cao Lãnh, </w:delText>
        </w:r>
        <w:r w:rsidRPr="00970D6A" w:rsidDel="008576B6">
          <w:rPr>
            <w:rFonts w:ascii="Times New Roman" w:hAnsi="Times New Roman" w:cs="Times New Roman"/>
            <w:sz w:val="24"/>
            <w:szCs w:val="24"/>
          </w:rPr>
          <w:delText>Đồng Tháp</w:delText>
        </w:r>
      </w:del>
      <w:ins w:id="9" w:author="Nguyễn Trần Minh Đức" w:date="2022-06-13T15:47:00Z">
        <w:r w:rsidR="008576B6">
          <w:rPr>
            <w:rFonts w:ascii="Times New Roman" w:hAnsi="Times New Roman" w:cs="Times New Roman"/>
            <w:sz w:val="24"/>
            <w:szCs w:val="24"/>
          </w:rPr>
          <w:t>Chợ Lách, Bến Tre</w:t>
        </w:r>
      </w:ins>
      <w:r w:rsidRPr="00970D6A">
        <w:rPr>
          <w:rFonts w:ascii="Times New Roman" w:hAnsi="Times New Roman" w:cs="Times New Roman"/>
          <w:sz w:val="24"/>
          <w:szCs w:val="24"/>
        </w:rPr>
        <w:tab/>
      </w:r>
      <w:r w:rsidRPr="00970D6A">
        <w:rPr>
          <w:rFonts w:ascii="Times New Roman" w:hAnsi="Times New Roman" w:cs="Times New Roman"/>
          <w:sz w:val="24"/>
          <w:szCs w:val="24"/>
        </w:rPr>
        <w:tab/>
      </w:r>
      <w:r w:rsidR="005C349A" w:rsidRPr="00970D6A">
        <w:rPr>
          <w:rFonts w:ascii="Times New Roman" w:hAnsi="Times New Roman" w:cs="Times New Roman"/>
          <w:sz w:val="24"/>
          <w:szCs w:val="24"/>
        </w:rPr>
        <w:t xml:space="preserve">Nghề nghiệp: </w:t>
      </w:r>
      <w:del w:id="10" w:author="Nguyễn Trần Minh Đức" w:date="2022-06-13T15:48:00Z">
        <w:r w:rsidR="005C349A" w:rsidRPr="00970D6A" w:rsidDel="006B0AEA">
          <w:rPr>
            <w:rFonts w:ascii="Times New Roman" w:hAnsi="Times New Roman" w:cs="Times New Roman"/>
            <w:sz w:val="24"/>
            <w:szCs w:val="24"/>
          </w:rPr>
          <w:delText>Xe ôm (đã nghỉ)</w:delText>
        </w:r>
      </w:del>
      <w:ins w:id="11" w:author="Nguyễn Trần Minh Đức" w:date="2022-06-13T15:48:00Z">
        <w:r w:rsidR="006B0AEA">
          <w:rPr>
            <w:rFonts w:ascii="Times New Roman" w:hAnsi="Times New Roman" w:cs="Times New Roman"/>
            <w:sz w:val="24"/>
            <w:szCs w:val="24"/>
          </w:rPr>
          <w:t>Buôn bán</w:t>
        </w:r>
      </w:ins>
    </w:p>
    <w:p w14:paraId="0F754605" w14:textId="0B6BF3B3" w:rsidR="00E46597" w:rsidRPr="00970D6A" w:rsidRDefault="00E46597" w:rsidP="00F21994">
      <w:pPr>
        <w:spacing w:after="0" w:line="276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Ngày nhập viện: </w:t>
      </w:r>
      <w:ins w:id="12" w:author="Nguyễn Trần Minh Đức" w:date="2022-06-13T15:48:00Z">
        <w:r w:rsidR="006B0AEA">
          <w:rPr>
            <w:rFonts w:ascii="Times New Roman" w:hAnsi="Times New Roman" w:cs="Times New Roman"/>
            <w:sz w:val="24"/>
            <w:szCs w:val="24"/>
          </w:rPr>
          <w:t>12</w:t>
        </w:r>
      </w:ins>
      <w:del w:id="13" w:author="Nguyễn Trần Minh Đức" w:date="2022-06-13T15:48:00Z">
        <w:r w:rsidRPr="00970D6A" w:rsidDel="006B0AEA">
          <w:rPr>
            <w:rFonts w:ascii="Times New Roman" w:hAnsi="Times New Roman" w:cs="Times New Roman"/>
            <w:sz w:val="24"/>
            <w:szCs w:val="24"/>
          </w:rPr>
          <w:delText>31</w:delText>
        </w:r>
      </w:del>
      <w:r w:rsidRPr="00970D6A">
        <w:rPr>
          <w:rFonts w:ascii="Times New Roman" w:hAnsi="Times New Roman" w:cs="Times New Roman"/>
          <w:sz w:val="24"/>
          <w:szCs w:val="24"/>
        </w:rPr>
        <w:t>/0</w:t>
      </w:r>
      <w:ins w:id="14" w:author="Nguyễn Trần Minh Đức" w:date="2022-06-13T15:48:00Z">
        <w:r w:rsidR="006B0AEA">
          <w:rPr>
            <w:rFonts w:ascii="Times New Roman" w:hAnsi="Times New Roman" w:cs="Times New Roman"/>
            <w:sz w:val="24"/>
            <w:szCs w:val="24"/>
          </w:rPr>
          <w:t>6</w:t>
        </w:r>
      </w:ins>
      <w:del w:id="15" w:author="Nguyễn Trần Minh Đức" w:date="2022-06-13T15:48:00Z">
        <w:r w:rsidRPr="00970D6A" w:rsidDel="006B0AEA">
          <w:rPr>
            <w:rFonts w:ascii="Times New Roman" w:hAnsi="Times New Roman" w:cs="Times New Roman"/>
            <w:sz w:val="24"/>
            <w:szCs w:val="24"/>
          </w:rPr>
          <w:delText>5</w:delText>
        </w:r>
      </w:del>
      <w:r w:rsidRPr="00970D6A">
        <w:rPr>
          <w:rFonts w:ascii="Times New Roman" w:hAnsi="Times New Roman" w:cs="Times New Roman"/>
          <w:sz w:val="24"/>
          <w:szCs w:val="24"/>
        </w:rPr>
        <w:t>/2022</w:t>
      </w:r>
      <w:r w:rsidR="003E6071" w:rsidRPr="00970D6A">
        <w:rPr>
          <w:rFonts w:ascii="Times New Roman" w:hAnsi="Times New Roman" w:cs="Times New Roman"/>
          <w:sz w:val="24"/>
          <w:szCs w:val="24"/>
        </w:rPr>
        <w:tab/>
      </w:r>
      <w:r w:rsidR="003E6071" w:rsidRPr="00970D6A">
        <w:rPr>
          <w:rFonts w:ascii="Times New Roman" w:hAnsi="Times New Roman" w:cs="Times New Roman"/>
          <w:sz w:val="24"/>
          <w:szCs w:val="24"/>
        </w:rPr>
        <w:tab/>
        <w:t xml:space="preserve">Khoa: </w:t>
      </w:r>
      <w:r w:rsidR="007C0C35" w:rsidRPr="00970D6A">
        <w:rPr>
          <w:rFonts w:ascii="Times New Roman" w:hAnsi="Times New Roman" w:cs="Times New Roman"/>
          <w:sz w:val="24"/>
          <w:szCs w:val="24"/>
        </w:rPr>
        <w:t xml:space="preserve">Tim mạch can thiệp, BV </w:t>
      </w:r>
      <w:r w:rsidR="006C7EF6" w:rsidRPr="00970D6A">
        <w:rPr>
          <w:rFonts w:ascii="Times New Roman" w:hAnsi="Times New Roman" w:cs="Times New Roman"/>
          <w:sz w:val="24"/>
          <w:szCs w:val="24"/>
        </w:rPr>
        <w:t>Đại học Y Dược</w:t>
      </w:r>
    </w:p>
    <w:p w14:paraId="0589BA90" w14:textId="76FA3334" w:rsidR="006C7EF6" w:rsidRPr="00970D6A" w:rsidRDefault="00E5553F" w:rsidP="00F21994">
      <w:pPr>
        <w:spacing w:after="0" w:line="276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Phòng: 7-</w:t>
      </w:r>
      <w:ins w:id="16" w:author="Nguyễn Trần Minh Đức" w:date="2022-06-13T15:49:00Z">
        <w:r w:rsidR="0075271F">
          <w:rPr>
            <w:rFonts w:ascii="Times New Roman" w:hAnsi="Times New Roman" w:cs="Times New Roman"/>
            <w:sz w:val="24"/>
            <w:szCs w:val="24"/>
          </w:rPr>
          <w:t>6</w:t>
        </w:r>
      </w:ins>
      <w:del w:id="17" w:author="Nguyễn Trần Minh Đức" w:date="2022-06-13T15:49:00Z">
        <w:r w:rsidRPr="00970D6A" w:rsidDel="0075271F">
          <w:rPr>
            <w:rFonts w:ascii="Times New Roman" w:hAnsi="Times New Roman" w:cs="Times New Roman"/>
            <w:sz w:val="24"/>
            <w:szCs w:val="24"/>
          </w:rPr>
          <w:delText>05</w:delText>
        </w:r>
      </w:del>
      <w:r w:rsidRPr="00970D6A">
        <w:rPr>
          <w:rFonts w:ascii="Times New Roman" w:hAnsi="Times New Roman" w:cs="Times New Roman"/>
          <w:sz w:val="24"/>
          <w:szCs w:val="24"/>
        </w:rPr>
        <w:t>A</w:t>
      </w:r>
      <w:r w:rsidR="00387933" w:rsidRPr="00970D6A">
        <w:rPr>
          <w:rFonts w:ascii="Times New Roman" w:hAnsi="Times New Roman" w:cs="Times New Roman"/>
          <w:sz w:val="24"/>
          <w:szCs w:val="24"/>
        </w:rPr>
        <w:tab/>
      </w:r>
      <w:r w:rsidR="00387933" w:rsidRPr="00970D6A">
        <w:rPr>
          <w:rFonts w:ascii="Times New Roman" w:hAnsi="Times New Roman" w:cs="Times New Roman"/>
          <w:sz w:val="24"/>
          <w:szCs w:val="24"/>
        </w:rPr>
        <w:tab/>
      </w:r>
      <w:r w:rsidR="00387933" w:rsidRPr="00970D6A">
        <w:rPr>
          <w:rFonts w:ascii="Times New Roman" w:hAnsi="Times New Roman" w:cs="Times New Roman"/>
          <w:sz w:val="24"/>
          <w:szCs w:val="24"/>
        </w:rPr>
        <w:tab/>
      </w:r>
      <w:r w:rsidR="00387933" w:rsidRPr="00970D6A">
        <w:rPr>
          <w:rFonts w:ascii="Times New Roman" w:hAnsi="Times New Roman" w:cs="Times New Roman"/>
          <w:sz w:val="24"/>
          <w:szCs w:val="24"/>
        </w:rPr>
        <w:tab/>
        <w:t>Giường: 0</w:t>
      </w:r>
      <w:ins w:id="18" w:author="Nguyễn Trần Minh Đức" w:date="2022-06-13T14:45:00Z">
        <w:r w:rsidR="00E87DCC">
          <w:rPr>
            <w:rFonts w:ascii="Times New Roman" w:hAnsi="Times New Roman" w:cs="Times New Roman"/>
            <w:sz w:val="24"/>
            <w:szCs w:val="24"/>
          </w:rPr>
          <w:t>1</w:t>
        </w:r>
      </w:ins>
      <w:del w:id="19" w:author="Nguyễn Trần Minh Đức" w:date="2022-06-13T14:45:00Z">
        <w:r w:rsidR="00387933" w:rsidRPr="00970D6A" w:rsidDel="00E87DCC">
          <w:rPr>
            <w:rFonts w:ascii="Times New Roman" w:hAnsi="Times New Roman" w:cs="Times New Roman"/>
            <w:sz w:val="24"/>
            <w:szCs w:val="24"/>
          </w:rPr>
          <w:delText>3</w:delText>
        </w:r>
      </w:del>
      <w:r w:rsidR="00387933" w:rsidRPr="00970D6A">
        <w:rPr>
          <w:rFonts w:ascii="Times New Roman" w:hAnsi="Times New Roman" w:cs="Times New Roman"/>
          <w:sz w:val="24"/>
          <w:szCs w:val="24"/>
        </w:rPr>
        <w:tab/>
      </w:r>
      <w:r w:rsidR="00387933" w:rsidRPr="00970D6A">
        <w:rPr>
          <w:rFonts w:ascii="Times New Roman" w:hAnsi="Times New Roman" w:cs="Times New Roman"/>
          <w:sz w:val="24"/>
          <w:szCs w:val="24"/>
        </w:rPr>
        <w:tab/>
      </w:r>
      <w:r w:rsidR="003146DA" w:rsidRPr="00970D6A">
        <w:rPr>
          <w:rFonts w:ascii="Times New Roman" w:hAnsi="Times New Roman" w:cs="Times New Roman"/>
          <w:sz w:val="24"/>
          <w:szCs w:val="24"/>
        </w:rPr>
        <w:tab/>
      </w:r>
      <w:r w:rsidR="00387933" w:rsidRPr="00970D6A">
        <w:rPr>
          <w:rFonts w:ascii="Times New Roman" w:hAnsi="Times New Roman" w:cs="Times New Roman"/>
          <w:sz w:val="24"/>
          <w:szCs w:val="24"/>
        </w:rPr>
        <w:tab/>
      </w:r>
      <w:r w:rsidR="00895C5C" w:rsidRPr="00970D6A">
        <w:rPr>
          <w:rFonts w:ascii="Times New Roman" w:hAnsi="Times New Roman" w:cs="Times New Roman"/>
          <w:sz w:val="24"/>
          <w:szCs w:val="24"/>
        </w:rPr>
        <w:t xml:space="preserve">Số hồ sơ: </w:t>
      </w:r>
      <w:ins w:id="20" w:author="Nguyễn Trần Minh Đức" w:date="2022-06-13T15:49:00Z">
        <w:r w:rsidR="0075271F">
          <w:rPr>
            <w:rFonts w:ascii="Times New Roman" w:hAnsi="Times New Roman" w:cs="Times New Roman"/>
            <w:sz w:val="24"/>
            <w:szCs w:val="24"/>
          </w:rPr>
          <w:t>A08</w:t>
        </w:r>
      </w:ins>
      <w:del w:id="21" w:author="Nguyễn Trần Minh Đức" w:date="2022-06-13T15:49:00Z">
        <w:r w:rsidR="002C0898" w:rsidRPr="00970D6A" w:rsidDel="0075271F">
          <w:rPr>
            <w:rFonts w:ascii="Times New Roman" w:hAnsi="Times New Roman" w:cs="Times New Roman"/>
            <w:sz w:val="24"/>
            <w:szCs w:val="24"/>
          </w:rPr>
          <w:delText>N22</w:delText>
        </w:r>
      </w:del>
      <w:r w:rsidR="002C0898" w:rsidRPr="00970D6A">
        <w:rPr>
          <w:rFonts w:ascii="Times New Roman" w:hAnsi="Times New Roman" w:cs="Times New Roman"/>
          <w:sz w:val="24"/>
          <w:szCs w:val="24"/>
        </w:rPr>
        <w:t>-0</w:t>
      </w:r>
      <w:del w:id="22" w:author="Nguyễn Trần Minh Đức" w:date="2022-06-13T15:49:00Z">
        <w:r w:rsidR="002C0898" w:rsidRPr="00970D6A" w:rsidDel="0075271F">
          <w:rPr>
            <w:rFonts w:ascii="Times New Roman" w:hAnsi="Times New Roman" w:cs="Times New Roman"/>
            <w:sz w:val="24"/>
            <w:szCs w:val="24"/>
          </w:rPr>
          <w:delText>176027</w:delText>
        </w:r>
      </w:del>
      <w:ins w:id="23" w:author="Nguyễn Trần Minh Đức" w:date="2022-06-13T15:49:00Z">
        <w:r w:rsidR="0075271F">
          <w:rPr>
            <w:rFonts w:ascii="Times New Roman" w:hAnsi="Times New Roman" w:cs="Times New Roman"/>
            <w:sz w:val="24"/>
            <w:szCs w:val="24"/>
          </w:rPr>
          <w:t>011494</w:t>
        </w:r>
      </w:ins>
    </w:p>
    <w:p w14:paraId="210BD502" w14:textId="6E66A72F" w:rsidR="00E46597" w:rsidRPr="00970D6A" w:rsidRDefault="00E46597" w:rsidP="00F2199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DF76120" w14:textId="463FFD11" w:rsidR="00E46597" w:rsidRPr="00970D6A" w:rsidRDefault="00E46597" w:rsidP="00F21994">
      <w:pPr>
        <w:pStyle w:val="ListParagraph"/>
        <w:numPr>
          <w:ilvl w:val="0"/>
          <w:numId w:val="1"/>
        </w:numPr>
        <w:spacing w:after="0" w:line="276" w:lineRule="auto"/>
        <w:ind w:left="426" w:hanging="426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 xml:space="preserve">Lý do nhập viện: </w:t>
      </w:r>
      <w:r w:rsidR="00C56257" w:rsidRPr="00970D6A">
        <w:rPr>
          <w:rFonts w:ascii="Times New Roman" w:hAnsi="Times New Roman" w:cs="Times New Roman"/>
          <w:sz w:val="24"/>
          <w:szCs w:val="24"/>
        </w:rPr>
        <w:t xml:space="preserve">Đau </w:t>
      </w:r>
      <w:del w:id="24" w:author="Nguyễn Trần Minh Đức" w:date="2022-06-13T15:50:00Z">
        <w:r w:rsidR="00C56257" w:rsidRPr="00970D6A" w:rsidDel="009C1F4F">
          <w:rPr>
            <w:rFonts w:ascii="Times New Roman" w:hAnsi="Times New Roman" w:cs="Times New Roman"/>
            <w:sz w:val="24"/>
            <w:szCs w:val="24"/>
          </w:rPr>
          <w:delText xml:space="preserve">ngực </w:delText>
        </w:r>
      </w:del>
      <w:ins w:id="25" w:author="Nguyễn Trần Minh Đức" w:date="2022-06-13T15:50:00Z">
        <w:r w:rsidR="009C1F4F">
          <w:rPr>
            <w:rFonts w:ascii="Times New Roman" w:hAnsi="Times New Roman" w:cs="Times New Roman"/>
            <w:sz w:val="24"/>
            <w:szCs w:val="24"/>
          </w:rPr>
          <w:t>cột sống lưng</w:t>
        </w:r>
        <w:r w:rsidR="009C1F4F" w:rsidRPr="00970D6A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</w:p>
    <w:p w14:paraId="5BDA8795" w14:textId="77777777" w:rsidR="00D92F4F" w:rsidRPr="00970D6A" w:rsidRDefault="00D92F4F" w:rsidP="00F21994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655F9B0" w14:textId="5FC299BC" w:rsidR="00E46597" w:rsidRPr="00970D6A" w:rsidRDefault="00E46597" w:rsidP="00F21994">
      <w:pPr>
        <w:pStyle w:val="ListParagraph"/>
        <w:numPr>
          <w:ilvl w:val="0"/>
          <w:numId w:val="1"/>
        </w:numPr>
        <w:spacing w:after="0" w:line="276" w:lineRule="auto"/>
        <w:ind w:left="426" w:hanging="426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>Bệnh sử</w:t>
      </w:r>
    </w:p>
    <w:p w14:paraId="08B3AA48" w14:textId="56AF7BE9" w:rsidR="009C1F4F" w:rsidRDefault="009C1F4F" w:rsidP="00F21994">
      <w:pPr>
        <w:pStyle w:val="ListParagraph"/>
        <w:numPr>
          <w:ilvl w:val="0"/>
          <w:numId w:val="6"/>
        </w:numPr>
        <w:spacing w:after="0" w:line="276" w:lineRule="auto"/>
        <w:ind w:left="709" w:hanging="283"/>
        <w:jc w:val="both"/>
        <w:rPr>
          <w:ins w:id="26" w:author="Nguyễn Trần Minh Đức" w:date="2022-06-13T15:54:00Z"/>
          <w:rFonts w:ascii="Times New Roman" w:hAnsi="Times New Roman" w:cs="Times New Roman"/>
          <w:sz w:val="24"/>
          <w:szCs w:val="24"/>
        </w:rPr>
      </w:pPr>
      <w:ins w:id="27" w:author="Nguyễn Trần Minh Đức" w:date="2022-06-13T15:50:00Z">
        <w:r>
          <w:rPr>
            <w:rFonts w:ascii="Times New Roman" w:hAnsi="Times New Roman" w:cs="Times New Roman"/>
            <w:sz w:val="24"/>
            <w:szCs w:val="24"/>
          </w:rPr>
          <w:t>Cách nhập viện 3 ngày, bệnh nhân bắt đầu đau</w:t>
        </w:r>
        <w:r w:rsidR="008D699C">
          <w:rPr>
            <w:rFonts w:ascii="Times New Roman" w:hAnsi="Times New Roman" w:cs="Times New Roman"/>
            <w:sz w:val="24"/>
            <w:szCs w:val="24"/>
          </w:rPr>
          <w:t>, cơn đau</w:t>
        </w:r>
      </w:ins>
      <w:ins w:id="28" w:author="Nguyễn Trần Minh Đức" w:date="2022-06-13T15:52:00Z">
        <w:r w:rsidR="008F2B19">
          <w:rPr>
            <w:rFonts w:ascii="Times New Roman" w:hAnsi="Times New Roman" w:cs="Times New Roman"/>
            <w:sz w:val="24"/>
            <w:szCs w:val="24"/>
          </w:rPr>
          <w:t xml:space="preserve"> nhói</w:t>
        </w:r>
      </w:ins>
      <w:ins w:id="29" w:author="Nguyễn Trần Minh Đức" w:date="2022-06-13T15:50:00Z">
        <w:r w:rsidR="008D699C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30" w:author="Nguyễn Trần Minh Đức" w:date="2022-06-13T16:01:00Z">
        <w:r w:rsidR="00E74C3F">
          <w:rPr>
            <w:rFonts w:ascii="Times New Roman" w:hAnsi="Times New Roman" w:cs="Times New Roman"/>
            <w:sz w:val="24"/>
            <w:szCs w:val="24"/>
          </w:rPr>
          <w:t>sau</w:t>
        </w:r>
      </w:ins>
      <w:ins w:id="31" w:author="Nguyễn Trần Minh Đức" w:date="2022-06-13T15:51:00Z">
        <w:r w:rsidR="008D699C">
          <w:rPr>
            <w:rFonts w:ascii="Times New Roman" w:hAnsi="Times New Roman" w:cs="Times New Roman"/>
            <w:sz w:val="24"/>
            <w:szCs w:val="24"/>
          </w:rPr>
          <w:t xml:space="preserve"> xương ức</w:t>
        </w:r>
      </w:ins>
      <w:ins w:id="32" w:author="Nguyễn Trần Minh Đức" w:date="2022-06-13T16:01:00Z">
        <w:r w:rsidR="00E74C3F">
          <w:rPr>
            <w:rFonts w:ascii="Times New Roman" w:hAnsi="Times New Roman" w:cs="Times New Roman"/>
            <w:sz w:val="24"/>
            <w:szCs w:val="24"/>
          </w:rPr>
          <w:t xml:space="preserve"> lan ra sau lưng và  cánh tay</w:t>
        </w:r>
      </w:ins>
      <w:ins w:id="33" w:author="Nguyễn Trần Minh Đức" w:date="2022-06-13T15:51:00Z">
        <w:r w:rsidR="008D699C">
          <w:rPr>
            <w:rFonts w:ascii="Times New Roman" w:hAnsi="Times New Roman" w:cs="Times New Roman"/>
            <w:sz w:val="24"/>
            <w:szCs w:val="24"/>
          </w:rPr>
          <w:t xml:space="preserve">, </w:t>
        </w:r>
        <w:r w:rsidR="00C22FEF">
          <w:rPr>
            <w:rFonts w:ascii="Times New Roman" w:hAnsi="Times New Roman" w:cs="Times New Roman"/>
            <w:sz w:val="24"/>
            <w:szCs w:val="24"/>
          </w:rPr>
          <w:t xml:space="preserve">mức độ đau dữ dội, không có tư thế giảm đau, khởi phát khi bệnh nhân đang nằm nghỉ, </w:t>
        </w:r>
      </w:ins>
      <w:ins w:id="34" w:author="Nguyễn Trần Minh Đức" w:date="2022-06-13T15:54:00Z">
        <w:r w:rsidR="001536D8">
          <w:rPr>
            <w:rFonts w:ascii="Times New Roman" w:hAnsi="Times New Roman" w:cs="Times New Roman"/>
            <w:sz w:val="24"/>
            <w:szCs w:val="24"/>
          </w:rPr>
          <w:t>1-</w:t>
        </w:r>
      </w:ins>
      <w:ins w:id="35" w:author="Nguyễn Trần Minh Đức" w:date="2022-06-13T15:52:00Z">
        <w:r w:rsidR="008E6428">
          <w:rPr>
            <w:rFonts w:ascii="Times New Roman" w:hAnsi="Times New Roman" w:cs="Times New Roman"/>
            <w:sz w:val="24"/>
            <w:szCs w:val="24"/>
          </w:rPr>
          <w:t xml:space="preserve">2 cơn mỗi ngày, mỗi cơn </w:t>
        </w:r>
        <w:r w:rsidR="008F2B19">
          <w:rPr>
            <w:rFonts w:ascii="Times New Roman" w:hAnsi="Times New Roman" w:cs="Times New Roman"/>
            <w:sz w:val="24"/>
            <w:szCs w:val="24"/>
          </w:rPr>
          <w:t>đau kéo dài khoảng 1</w:t>
        </w:r>
      </w:ins>
      <w:ins w:id="36" w:author="Nguyễn Trần Minh Đức" w:date="2022-06-13T16:02:00Z">
        <w:r w:rsidR="00523A50">
          <w:rPr>
            <w:rFonts w:ascii="Times New Roman" w:hAnsi="Times New Roman" w:cs="Times New Roman"/>
            <w:sz w:val="24"/>
            <w:szCs w:val="24"/>
          </w:rPr>
          <w:t>5</w:t>
        </w:r>
      </w:ins>
      <w:ins w:id="37" w:author="Nguyễn Trần Minh Đức" w:date="2022-06-13T15:52:00Z">
        <w:r w:rsidR="008F2B19">
          <w:rPr>
            <w:rFonts w:ascii="Times New Roman" w:hAnsi="Times New Roman" w:cs="Times New Roman"/>
            <w:sz w:val="24"/>
            <w:szCs w:val="24"/>
          </w:rPr>
          <w:t xml:space="preserve"> phút, </w:t>
        </w:r>
      </w:ins>
      <w:ins w:id="38" w:author="Nguyễn Trần Minh Đức" w:date="2022-06-13T15:53:00Z">
        <w:r w:rsidR="00A86A63">
          <w:rPr>
            <w:rFonts w:ascii="Times New Roman" w:hAnsi="Times New Roman" w:cs="Times New Roman"/>
            <w:sz w:val="24"/>
            <w:szCs w:val="24"/>
          </w:rPr>
          <w:t>trong cơn đau có kèm thẽo vã mồ hôi, buồn nôn</w:t>
        </w:r>
        <w:r w:rsidR="00132A01">
          <w:rPr>
            <w:rFonts w:ascii="Times New Roman" w:hAnsi="Times New Roman" w:cs="Times New Roman"/>
            <w:sz w:val="24"/>
            <w:szCs w:val="24"/>
          </w:rPr>
          <w:t xml:space="preserve">. Bệnh nhân không sử dụng thuốc gì để giảm </w:t>
        </w:r>
      </w:ins>
      <w:ins w:id="39" w:author="Nguyễn Trần Minh Đức" w:date="2022-06-13T17:34:00Z">
        <w:r w:rsidR="003F7BD2">
          <w:rPr>
            <w:rFonts w:ascii="Times New Roman" w:hAnsi="Times New Roman" w:cs="Times New Roman"/>
            <w:sz w:val="24"/>
            <w:szCs w:val="24"/>
            <w:lang w:val="vi-VN"/>
          </w:rPr>
          <w:t>đau.</w:t>
        </w:r>
      </w:ins>
      <w:ins w:id="40" w:author="Nguyễn Trần Minh Đức" w:date="2022-06-13T15:53:00Z">
        <w:r w:rsidR="00132A01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</w:p>
    <w:p w14:paraId="7405CC63" w14:textId="63FC9065" w:rsidR="001536D8" w:rsidRDefault="001536D8" w:rsidP="00F21994">
      <w:pPr>
        <w:pStyle w:val="ListParagraph"/>
        <w:numPr>
          <w:ilvl w:val="0"/>
          <w:numId w:val="6"/>
        </w:numPr>
        <w:spacing w:after="0" w:line="276" w:lineRule="auto"/>
        <w:ind w:left="709" w:hanging="283"/>
        <w:jc w:val="both"/>
        <w:rPr>
          <w:ins w:id="41" w:author="Nguyễn Trần Minh Đức" w:date="2022-06-13T15:50:00Z"/>
          <w:rFonts w:ascii="Times New Roman" w:hAnsi="Times New Roman" w:cs="Times New Roman"/>
          <w:sz w:val="24"/>
          <w:szCs w:val="24"/>
        </w:rPr>
      </w:pPr>
      <w:ins w:id="42" w:author="Nguyễn Trần Minh Đức" w:date="2022-06-13T15:54:00Z">
        <w:r>
          <w:rPr>
            <w:rFonts w:ascii="Times New Roman" w:hAnsi="Times New Roman" w:cs="Times New Roman"/>
            <w:sz w:val="24"/>
            <w:szCs w:val="24"/>
          </w:rPr>
          <w:t xml:space="preserve">Ngày nhập viện, tính chất cơn đau tương tự nhưng diễn ra nhiều lần trong ngày (3 lần) nên bệnh nhân nhập </w:t>
        </w:r>
      </w:ins>
      <w:ins w:id="43" w:author="Nguyễn Trần Minh Đức" w:date="2022-06-13T15:55:00Z">
        <w:r>
          <w:rPr>
            <w:rFonts w:ascii="Times New Roman" w:hAnsi="Times New Roman" w:cs="Times New Roman"/>
            <w:sz w:val="24"/>
            <w:szCs w:val="24"/>
          </w:rPr>
          <w:t xml:space="preserve">BV </w:t>
        </w:r>
        <w:r w:rsidR="00307501">
          <w:rPr>
            <w:rFonts w:ascii="Times New Roman" w:hAnsi="Times New Roman" w:cs="Times New Roman"/>
            <w:sz w:val="24"/>
            <w:szCs w:val="24"/>
          </w:rPr>
          <w:t>ĐHYD</w:t>
        </w:r>
      </w:ins>
    </w:p>
    <w:p w14:paraId="3A3C5783" w14:textId="0CB4F64E" w:rsidR="0035764E" w:rsidRPr="00970D6A" w:rsidDel="005710A1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709" w:hanging="283"/>
        <w:jc w:val="both"/>
        <w:rPr>
          <w:del w:id="44" w:author="Nguyễn Trần Minh Đức" w:date="2022-06-13T15:55:00Z"/>
          <w:rFonts w:ascii="Times New Roman" w:hAnsi="Times New Roman" w:cs="Times New Roman"/>
          <w:sz w:val="24"/>
          <w:szCs w:val="24"/>
        </w:rPr>
      </w:pPr>
      <w:del w:id="45" w:author="Nguyễn Trần Minh Đức" w:date="2022-06-13T15:55:00Z">
        <w:r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Cách nhập viện 7 ngày, bệnh nhân bắt đầu đau họng và ho khan vài lần trong ngày, ho tăng </w:delText>
        </w:r>
        <w:r w:rsidR="00F427C9" w:rsidRPr="00970D6A" w:rsidDel="005710A1">
          <w:rPr>
            <w:rFonts w:ascii="Times New Roman" w:hAnsi="Times New Roman" w:cs="Times New Roman"/>
            <w:sz w:val="24"/>
            <w:szCs w:val="24"/>
          </w:rPr>
          <w:delText>khi về đêm và khi nằm</w:delText>
        </w:r>
        <w:r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, </w:delText>
        </w:r>
        <w:r w:rsidR="00583CAA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kèm </w:delText>
        </w:r>
        <w:r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đau ngực </w:delText>
        </w:r>
        <w:r w:rsidR="00840E8B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từng cơn </w:delText>
        </w:r>
        <w:r w:rsidRPr="00970D6A" w:rsidDel="005710A1">
          <w:rPr>
            <w:rFonts w:ascii="Times New Roman" w:hAnsi="Times New Roman" w:cs="Times New Roman"/>
            <w:sz w:val="24"/>
            <w:szCs w:val="24"/>
          </w:rPr>
          <w:delText>sau xương ức,</w:delText>
        </w:r>
        <w:r w:rsidR="00717DB3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khởi phát khi làm việc nhà</w:delText>
        </w:r>
        <w:r w:rsidR="0085191F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(tưới cây)</w:delText>
        </w:r>
        <w:r w:rsidR="00717DB3" w:rsidRPr="00970D6A" w:rsidDel="005710A1">
          <w:rPr>
            <w:rFonts w:ascii="Times New Roman" w:hAnsi="Times New Roman" w:cs="Times New Roman"/>
            <w:sz w:val="24"/>
            <w:szCs w:val="24"/>
          </w:rPr>
          <w:delText>,</w:delText>
        </w:r>
        <w:r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không lan, </w:delText>
        </w:r>
        <w:r w:rsidR="00583CAA" w:rsidRPr="00970D6A" w:rsidDel="005710A1">
          <w:rPr>
            <w:rFonts w:ascii="Times New Roman" w:hAnsi="Times New Roman" w:cs="Times New Roman"/>
            <w:sz w:val="24"/>
            <w:szCs w:val="24"/>
          </w:rPr>
          <w:delText>2-3 cơn/ngày</w:delText>
        </w:r>
        <w:r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, </w:delText>
        </w:r>
        <w:r w:rsidR="0035764E" w:rsidRPr="00970D6A" w:rsidDel="005710A1">
          <w:rPr>
            <w:rFonts w:ascii="Times New Roman" w:hAnsi="Times New Roman" w:cs="Times New Roman"/>
            <w:sz w:val="24"/>
            <w:szCs w:val="24"/>
          </w:rPr>
          <w:delText>mỗi cơn</w:delText>
        </w:r>
        <w:r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kéo dài 5-10 phút,</w:delText>
        </w:r>
        <w:r w:rsidR="007202CF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đau kiểu </w:delText>
        </w:r>
        <w:r w:rsidR="00727E33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căng tức, </w:delText>
        </w:r>
        <w:r w:rsidR="00840E8B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mức độ nhẹ, </w:delText>
        </w:r>
        <w:r w:rsidRPr="00970D6A" w:rsidDel="005710A1">
          <w:rPr>
            <w:rFonts w:ascii="Times New Roman" w:hAnsi="Times New Roman" w:cs="Times New Roman"/>
            <w:sz w:val="24"/>
            <w:szCs w:val="24"/>
          </w:rPr>
          <w:delText>diễn tiến tăng dần, không lan, giảm khi nằm nghỉ</w:delText>
        </w:r>
        <w:r w:rsidR="00C9030F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; </w:delText>
        </w:r>
        <w:r w:rsidR="00A1134E" w:rsidRPr="00970D6A" w:rsidDel="005710A1">
          <w:rPr>
            <w:rFonts w:ascii="Times New Roman" w:hAnsi="Times New Roman" w:cs="Times New Roman"/>
            <w:sz w:val="24"/>
            <w:szCs w:val="24"/>
          </w:rPr>
          <w:delText>không sốt, không sổ mũi, không nghẹt mũi, không khó thở</w:delText>
        </w:r>
        <w:r w:rsidR="00C9030F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. </w:delText>
        </w:r>
        <w:r w:rsidR="006B1C79" w:rsidRPr="00970D6A" w:rsidDel="005710A1">
          <w:rPr>
            <w:rFonts w:ascii="Times New Roman" w:hAnsi="Times New Roman" w:cs="Times New Roman"/>
            <w:sz w:val="24"/>
            <w:szCs w:val="24"/>
          </w:rPr>
          <w:delText>B</w:delText>
        </w:r>
        <w:r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ệnh nhân đến khám tại phòng khám tư và được cho toa thuốc về uống </w:delText>
        </w:r>
        <w:r w:rsidR="0035764E" w:rsidRPr="00970D6A" w:rsidDel="005710A1">
          <w:rPr>
            <w:rFonts w:ascii="Times New Roman" w:hAnsi="Times New Roman" w:cs="Times New Roman"/>
            <w:sz w:val="24"/>
            <w:szCs w:val="24"/>
          </w:rPr>
          <w:delText>3</w:delText>
        </w:r>
        <w:r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ngày</w:delText>
        </w:r>
        <w:r w:rsidR="0035764E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(</w:delText>
        </w:r>
        <w:r w:rsidR="008447BA" w:rsidRPr="00970D6A" w:rsidDel="005710A1">
          <w:rPr>
            <w:rFonts w:ascii="Times New Roman" w:hAnsi="Times New Roman" w:cs="Times New Roman"/>
            <w:sz w:val="24"/>
            <w:szCs w:val="24"/>
          </w:rPr>
          <w:delText>chẩn đoán và điều trị không rõ</w:delText>
        </w:r>
        <w:r w:rsidR="0035764E" w:rsidRPr="00970D6A" w:rsidDel="005710A1">
          <w:rPr>
            <w:rFonts w:ascii="Times New Roman" w:hAnsi="Times New Roman" w:cs="Times New Roman"/>
            <w:sz w:val="24"/>
            <w:szCs w:val="24"/>
          </w:rPr>
          <w:delText>)</w:delText>
        </w:r>
        <w:r w:rsidRPr="00970D6A" w:rsidDel="005710A1">
          <w:rPr>
            <w:rFonts w:ascii="Times New Roman" w:hAnsi="Times New Roman" w:cs="Times New Roman"/>
            <w:sz w:val="24"/>
            <w:szCs w:val="24"/>
          </w:rPr>
          <w:delText>.</w:delText>
        </w:r>
      </w:del>
    </w:p>
    <w:p w14:paraId="5FCDA4A7" w14:textId="1CC94F3A" w:rsidR="005D0279" w:rsidRPr="00970D6A" w:rsidDel="005710A1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709" w:hanging="283"/>
        <w:jc w:val="both"/>
        <w:rPr>
          <w:del w:id="46" w:author="Nguyễn Trần Minh Đức" w:date="2022-06-13T15:55:00Z"/>
          <w:rFonts w:ascii="Times New Roman" w:hAnsi="Times New Roman" w:cs="Times New Roman"/>
          <w:sz w:val="24"/>
          <w:szCs w:val="24"/>
        </w:rPr>
      </w:pPr>
      <w:del w:id="47" w:author="Nguyễn Trần Minh Đức" w:date="2022-06-13T15:55:00Z">
        <w:r w:rsidRPr="00970D6A" w:rsidDel="005710A1">
          <w:rPr>
            <w:rFonts w:ascii="Times New Roman" w:hAnsi="Times New Roman" w:cs="Times New Roman"/>
            <w:sz w:val="24"/>
            <w:szCs w:val="24"/>
          </w:rPr>
          <w:delText>Cách nhập viện 5 ngày, bệnh nhân giảm ho khan</w:delText>
        </w:r>
        <w:r w:rsidR="0035764E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và</w:delText>
        </w:r>
        <w:r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đau </w:delText>
        </w:r>
        <w:r w:rsidR="0035764E" w:rsidRPr="00970D6A" w:rsidDel="005710A1">
          <w:rPr>
            <w:rFonts w:ascii="Times New Roman" w:hAnsi="Times New Roman" w:cs="Times New Roman"/>
            <w:sz w:val="24"/>
            <w:szCs w:val="24"/>
          </w:rPr>
          <w:delText>họng</w:delText>
        </w:r>
        <w:r w:rsidR="00AC78C6" w:rsidRPr="00970D6A" w:rsidDel="005710A1">
          <w:rPr>
            <w:rFonts w:ascii="Times New Roman" w:hAnsi="Times New Roman" w:cs="Times New Roman"/>
            <w:sz w:val="24"/>
            <w:szCs w:val="24"/>
          </w:rPr>
          <w:delText>, chỉ còn ho khan vài lần/ngày, diễn tiến</w:delText>
        </w:r>
        <w:r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đau ngực từng cơn sau xương ức tăng nhiều hơn, </w:delText>
        </w:r>
        <w:r w:rsidR="0085191F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khởi phát khi </w:delText>
        </w:r>
        <w:r w:rsidR="008447BA" w:rsidRPr="00970D6A" w:rsidDel="005710A1">
          <w:rPr>
            <w:rFonts w:ascii="Times New Roman" w:hAnsi="Times New Roman" w:cs="Times New Roman"/>
            <w:sz w:val="24"/>
            <w:szCs w:val="24"/>
          </w:rPr>
          <w:delText>nghỉ ngơi</w:delText>
        </w:r>
        <w:r w:rsidR="0085191F" w:rsidRPr="00970D6A" w:rsidDel="005710A1">
          <w:rPr>
            <w:rFonts w:ascii="Times New Roman" w:hAnsi="Times New Roman" w:cs="Times New Roman"/>
            <w:sz w:val="24"/>
            <w:szCs w:val="24"/>
          </w:rPr>
          <w:delText>,</w:delText>
        </w:r>
        <w:r w:rsidR="006B0CB1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8447BA" w:rsidRPr="00970D6A" w:rsidDel="005710A1">
          <w:rPr>
            <w:rFonts w:ascii="Times New Roman" w:hAnsi="Times New Roman" w:cs="Times New Roman"/>
            <w:sz w:val="24"/>
            <w:szCs w:val="24"/>
          </w:rPr>
          <w:delText>mỗi 1-2h</w:delText>
        </w:r>
        <w:r w:rsidR="003843BF" w:rsidRPr="00970D6A" w:rsidDel="005710A1">
          <w:rPr>
            <w:rFonts w:ascii="Times New Roman" w:hAnsi="Times New Roman" w:cs="Times New Roman"/>
            <w:sz w:val="24"/>
            <w:szCs w:val="24"/>
          </w:rPr>
          <w:delText>,</w:delText>
        </w:r>
        <w:r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mỗi cơn kéo dài khoảng 10</w:delText>
        </w:r>
        <w:r w:rsidR="007202CF" w:rsidRPr="00970D6A" w:rsidDel="005710A1">
          <w:rPr>
            <w:rFonts w:ascii="Times New Roman" w:hAnsi="Times New Roman" w:cs="Times New Roman"/>
            <w:sz w:val="24"/>
            <w:szCs w:val="24"/>
          </w:rPr>
          <w:delText>-</w:delText>
        </w:r>
        <w:r w:rsidR="00C0663C" w:rsidRPr="00970D6A" w:rsidDel="005710A1">
          <w:rPr>
            <w:rFonts w:ascii="Times New Roman" w:hAnsi="Times New Roman" w:cs="Times New Roman"/>
            <w:sz w:val="24"/>
            <w:szCs w:val="24"/>
          </w:rPr>
          <w:delText>15</w:delText>
        </w:r>
        <w:r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phút, đau </w:delText>
        </w:r>
        <w:r w:rsidR="007202CF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kiểu </w:delText>
        </w:r>
        <w:r w:rsidR="00877847" w:rsidRPr="00970D6A" w:rsidDel="005710A1">
          <w:rPr>
            <w:rFonts w:ascii="Times New Roman" w:hAnsi="Times New Roman" w:cs="Times New Roman"/>
            <w:sz w:val="24"/>
            <w:szCs w:val="24"/>
          </w:rPr>
          <w:delText>đè ép</w:delText>
        </w:r>
        <w:r w:rsidR="007202CF" w:rsidRPr="00970D6A" w:rsidDel="005710A1">
          <w:rPr>
            <w:rFonts w:ascii="Times New Roman" w:hAnsi="Times New Roman" w:cs="Times New Roman"/>
            <w:sz w:val="24"/>
            <w:szCs w:val="24"/>
          </w:rPr>
          <w:delText>, bỏng rát,</w:delText>
        </w:r>
        <w:r w:rsidR="000C6012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38708B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trong cơn đau có kèm vã mồ hôi, không khó thở, </w:delText>
        </w:r>
        <w:r w:rsidR="000C6012" w:rsidRPr="00970D6A" w:rsidDel="005710A1">
          <w:rPr>
            <w:rFonts w:ascii="Times New Roman" w:hAnsi="Times New Roman" w:cs="Times New Roman"/>
            <w:sz w:val="24"/>
            <w:szCs w:val="24"/>
          </w:rPr>
          <w:delText>trên nền đau âm ỉ,</w:delText>
        </w:r>
        <w:r w:rsidR="005A0A7E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đau </w:delText>
        </w:r>
        <w:r w:rsidRPr="00970D6A" w:rsidDel="005710A1">
          <w:rPr>
            <w:rFonts w:ascii="Times New Roman" w:hAnsi="Times New Roman" w:cs="Times New Roman"/>
            <w:sz w:val="24"/>
            <w:szCs w:val="24"/>
          </w:rPr>
          <w:delText>lan ra sau lưng, không yếu tố tăng giảm đau</w:delText>
        </w:r>
        <w:r w:rsidR="00463E81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. </w:delText>
        </w:r>
        <w:r w:rsidR="0038708B" w:rsidRPr="00970D6A" w:rsidDel="005710A1">
          <w:rPr>
            <w:rFonts w:ascii="Times New Roman" w:hAnsi="Times New Roman" w:cs="Times New Roman"/>
            <w:sz w:val="24"/>
            <w:szCs w:val="24"/>
          </w:rPr>
          <w:delText>Bệnh nhân đi khám tại</w:delText>
        </w:r>
        <w:r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6312FB" w:rsidRPr="00970D6A" w:rsidDel="005710A1">
          <w:rPr>
            <w:rFonts w:ascii="Times New Roman" w:hAnsi="Times New Roman" w:cs="Times New Roman"/>
            <w:sz w:val="24"/>
            <w:szCs w:val="24"/>
          </w:rPr>
          <w:delText>TTYT Huyện Cao Lãnh</w:delText>
        </w:r>
        <w:r w:rsidR="005D0279" w:rsidRPr="00970D6A" w:rsidDel="005710A1">
          <w:rPr>
            <w:rFonts w:ascii="Times New Roman" w:hAnsi="Times New Roman" w:cs="Times New Roman"/>
            <w:sz w:val="24"/>
            <w:szCs w:val="24"/>
          </w:rPr>
          <w:delText>, được xử trí với nitrates ngậm dưới lưỡi, không giảm đau nên được</w:delText>
        </w:r>
        <w:r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chuyển BV </w:delText>
        </w:r>
        <w:r w:rsidR="005D0279" w:rsidRPr="00970D6A" w:rsidDel="005710A1">
          <w:rPr>
            <w:rFonts w:ascii="Times New Roman" w:hAnsi="Times New Roman" w:cs="Times New Roman"/>
            <w:sz w:val="24"/>
            <w:szCs w:val="24"/>
          </w:rPr>
          <w:delText>Đa khoa</w:delText>
        </w:r>
        <w:r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Đồng Tháp</w:delText>
        </w:r>
        <w:r w:rsidR="005D0279" w:rsidRPr="00970D6A" w:rsidDel="005710A1">
          <w:rPr>
            <w:rFonts w:ascii="Times New Roman" w:hAnsi="Times New Roman" w:cs="Times New Roman"/>
            <w:sz w:val="24"/>
            <w:szCs w:val="24"/>
          </w:rPr>
          <w:delText>.</w:delText>
        </w:r>
      </w:del>
    </w:p>
    <w:p w14:paraId="1B48F4D2" w14:textId="096784A0" w:rsidR="005D0279" w:rsidRPr="00970D6A" w:rsidDel="005710A1" w:rsidRDefault="005D0279" w:rsidP="00F21994">
      <w:pPr>
        <w:pStyle w:val="ListParagraph"/>
        <w:numPr>
          <w:ilvl w:val="0"/>
          <w:numId w:val="6"/>
        </w:numPr>
        <w:spacing w:after="0" w:line="276" w:lineRule="auto"/>
        <w:ind w:left="709" w:hanging="283"/>
        <w:jc w:val="both"/>
        <w:rPr>
          <w:del w:id="48" w:author="Nguyễn Trần Minh Đức" w:date="2022-06-13T15:55:00Z"/>
          <w:rFonts w:ascii="Times New Roman" w:hAnsi="Times New Roman" w:cs="Times New Roman"/>
          <w:sz w:val="24"/>
          <w:szCs w:val="24"/>
        </w:rPr>
      </w:pPr>
      <w:del w:id="49" w:author="Nguyễn Trần Minh Đức" w:date="2022-06-13T15:55:00Z">
        <w:r w:rsidRPr="00970D6A" w:rsidDel="005710A1">
          <w:rPr>
            <w:rFonts w:ascii="Times New Roman" w:hAnsi="Times New Roman" w:cs="Times New Roman"/>
            <w:sz w:val="24"/>
            <w:szCs w:val="24"/>
          </w:rPr>
          <w:delText>Tại BV Đa khoa Đồng Tháp</w:delText>
        </w:r>
      </w:del>
    </w:p>
    <w:p w14:paraId="1E1B9CE8" w14:textId="11C073D0" w:rsidR="004A21CA" w:rsidRPr="00970D6A" w:rsidDel="005710A1" w:rsidRDefault="004A21CA" w:rsidP="00F21994">
      <w:pPr>
        <w:pStyle w:val="ListParagraph"/>
        <w:numPr>
          <w:ilvl w:val="1"/>
          <w:numId w:val="6"/>
        </w:numPr>
        <w:spacing w:after="0" w:line="276" w:lineRule="auto"/>
        <w:ind w:left="993" w:hanging="284"/>
        <w:jc w:val="both"/>
        <w:rPr>
          <w:del w:id="50" w:author="Nguyễn Trần Minh Đức" w:date="2022-06-13T15:55:00Z"/>
          <w:rFonts w:ascii="Times New Roman" w:hAnsi="Times New Roman" w:cs="Times New Roman"/>
          <w:sz w:val="24"/>
          <w:szCs w:val="24"/>
        </w:rPr>
      </w:pPr>
      <w:del w:id="51" w:author="Nguyễn Trần Minh Đức" w:date="2022-06-13T15:55:00Z">
        <w:r w:rsidRPr="00970D6A" w:rsidDel="005710A1">
          <w:rPr>
            <w:rFonts w:ascii="Times New Roman" w:hAnsi="Times New Roman" w:cs="Times New Roman"/>
            <w:sz w:val="24"/>
            <w:szCs w:val="24"/>
          </w:rPr>
          <w:delText>Kết quả cận lâm sàng:</w:delText>
        </w:r>
      </w:del>
    </w:p>
    <w:p w14:paraId="5BF4B67A" w14:textId="7DBCE1CE" w:rsidR="004A21CA" w:rsidRPr="00970D6A" w:rsidDel="005710A1" w:rsidRDefault="004A21CA" w:rsidP="00F21994">
      <w:pPr>
        <w:pStyle w:val="ListParagraph"/>
        <w:spacing w:after="0" w:line="276" w:lineRule="auto"/>
        <w:ind w:left="993"/>
        <w:jc w:val="both"/>
        <w:rPr>
          <w:del w:id="52" w:author="Nguyễn Trần Minh Đức" w:date="2022-06-13T15:55:00Z"/>
          <w:rFonts w:ascii="Times New Roman" w:hAnsi="Times New Roman" w:cs="Times New Roman"/>
          <w:sz w:val="24"/>
          <w:szCs w:val="24"/>
        </w:rPr>
      </w:pPr>
      <w:del w:id="53" w:author="Nguyễn Trần Minh Đức" w:date="2022-06-13T15:55:00Z">
        <w:r w:rsidRPr="00970D6A" w:rsidDel="005710A1">
          <w:rPr>
            <w:rFonts w:ascii="Times New Roman" w:hAnsi="Times New Roman" w:cs="Times New Roman"/>
            <w:sz w:val="24"/>
            <w:szCs w:val="24"/>
          </w:rPr>
          <w:delText>Troponin I</w:delText>
        </w:r>
        <w:r w:rsidR="00EF27B6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(lần 1)</w:delText>
        </w:r>
        <w:r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: </w:delText>
        </w:r>
        <w:r w:rsidR="00EF27B6" w:rsidRPr="00970D6A" w:rsidDel="005710A1">
          <w:rPr>
            <w:rFonts w:ascii="Times New Roman" w:hAnsi="Times New Roman" w:cs="Times New Roman"/>
            <w:sz w:val="24"/>
            <w:szCs w:val="24"/>
          </w:rPr>
          <w:delText>15.2 pg/mL</w:delText>
        </w:r>
        <w:r w:rsidR="00EF27B6" w:rsidRPr="00970D6A" w:rsidDel="005710A1">
          <w:rPr>
            <w:rFonts w:ascii="Times New Roman" w:hAnsi="Times New Roman" w:cs="Times New Roman"/>
            <w:sz w:val="24"/>
            <w:szCs w:val="24"/>
          </w:rPr>
          <w:tab/>
        </w:r>
        <w:r w:rsidR="00EF27B6" w:rsidRPr="00970D6A" w:rsidDel="005710A1">
          <w:rPr>
            <w:rFonts w:ascii="Times New Roman" w:hAnsi="Times New Roman" w:cs="Times New Roman"/>
            <w:sz w:val="24"/>
            <w:szCs w:val="24"/>
          </w:rPr>
          <w:tab/>
          <w:delText>Troponin I (lần 2): 11.9 pg/mL</w:delText>
        </w:r>
      </w:del>
    </w:p>
    <w:p w14:paraId="0A0FC4FF" w14:textId="43DAF624" w:rsidR="00EF27B6" w:rsidRPr="00970D6A" w:rsidDel="005710A1" w:rsidRDefault="00EF27B6" w:rsidP="00F21994">
      <w:pPr>
        <w:pStyle w:val="ListParagraph"/>
        <w:spacing w:after="0" w:line="276" w:lineRule="auto"/>
        <w:ind w:left="993"/>
        <w:jc w:val="both"/>
        <w:rPr>
          <w:del w:id="54" w:author="Nguyễn Trần Minh Đức" w:date="2022-06-13T15:55:00Z"/>
          <w:rFonts w:ascii="Times New Roman" w:hAnsi="Times New Roman" w:cs="Times New Roman"/>
          <w:sz w:val="24"/>
          <w:szCs w:val="24"/>
        </w:rPr>
      </w:pPr>
      <w:del w:id="55" w:author="Nguyễn Trần Minh Đức" w:date="2022-06-13T15:55:00Z">
        <w:r w:rsidRPr="00970D6A" w:rsidDel="005710A1">
          <w:rPr>
            <w:rFonts w:ascii="Times New Roman" w:hAnsi="Times New Roman" w:cs="Times New Roman"/>
            <w:sz w:val="24"/>
            <w:szCs w:val="24"/>
          </w:rPr>
          <w:delText>Creatinin: 1</w:delText>
        </w:r>
        <w:r w:rsidR="00F17575" w:rsidRPr="00970D6A" w:rsidDel="005710A1">
          <w:rPr>
            <w:rFonts w:ascii="Times New Roman" w:hAnsi="Times New Roman" w:cs="Times New Roman"/>
            <w:sz w:val="24"/>
            <w:szCs w:val="24"/>
          </w:rPr>
          <w:delText>10 μmol/</w:delText>
        </w:r>
        <w:r w:rsidR="00C63681" w:rsidRPr="00970D6A" w:rsidDel="005710A1">
          <w:rPr>
            <w:rFonts w:ascii="Times New Roman" w:hAnsi="Times New Roman" w:cs="Times New Roman"/>
            <w:sz w:val="24"/>
            <w:szCs w:val="24"/>
          </w:rPr>
          <w:delText>L</w:delText>
        </w:r>
        <w:r w:rsidR="00C63681" w:rsidRPr="00970D6A" w:rsidDel="005710A1">
          <w:rPr>
            <w:rFonts w:ascii="Times New Roman" w:hAnsi="Times New Roman" w:cs="Times New Roman"/>
            <w:sz w:val="24"/>
            <w:szCs w:val="24"/>
          </w:rPr>
          <w:tab/>
        </w:r>
        <w:r w:rsidR="00C63681" w:rsidRPr="00970D6A" w:rsidDel="005710A1">
          <w:rPr>
            <w:rFonts w:ascii="Times New Roman" w:hAnsi="Times New Roman" w:cs="Times New Roman"/>
            <w:sz w:val="24"/>
            <w:szCs w:val="24"/>
          </w:rPr>
          <w:tab/>
        </w:r>
        <w:r w:rsidR="00C63681" w:rsidRPr="00970D6A" w:rsidDel="005710A1">
          <w:rPr>
            <w:rFonts w:ascii="Times New Roman" w:hAnsi="Times New Roman" w:cs="Times New Roman"/>
            <w:sz w:val="24"/>
            <w:szCs w:val="24"/>
          </w:rPr>
          <w:tab/>
          <w:delText>AST: 141 U/L</w:delText>
        </w:r>
      </w:del>
    </w:p>
    <w:p w14:paraId="7A827169" w14:textId="7D8B7FA0" w:rsidR="00E46597" w:rsidRPr="00970D6A" w:rsidDel="005710A1" w:rsidRDefault="005D0279" w:rsidP="00F21994">
      <w:pPr>
        <w:pStyle w:val="ListParagraph"/>
        <w:numPr>
          <w:ilvl w:val="1"/>
          <w:numId w:val="6"/>
        </w:numPr>
        <w:spacing w:after="0" w:line="276" w:lineRule="auto"/>
        <w:ind w:left="993" w:hanging="284"/>
        <w:jc w:val="both"/>
        <w:rPr>
          <w:del w:id="56" w:author="Nguyễn Trần Minh Đức" w:date="2022-06-13T15:55:00Z"/>
          <w:rFonts w:ascii="Times New Roman" w:hAnsi="Times New Roman" w:cs="Times New Roman"/>
          <w:sz w:val="24"/>
          <w:szCs w:val="24"/>
        </w:rPr>
      </w:pPr>
      <w:del w:id="57" w:author="Nguyễn Trần Minh Đức" w:date="2022-06-13T15:55:00Z">
        <w:r w:rsidRPr="00970D6A" w:rsidDel="005710A1">
          <w:rPr>
            <w:rFonts w:ascii="Times New Roman" w:hAnsi="Times New Roman" w:cs="Times New Roman"/>
            <w:sz w:val="24"/>
            <w:szCs w:val="24"/>
          </w:rPr>
          <w:delText>C</w:delText>
        </w:r>
        <w:r w:rsidR="00E46597" w:rsidRPr="00970D6A" w:rsidDel="005710A1">
          <w:rPr>
            <w:rFonts w:ascii="Times New Roman" w:hAnsi="Times New Roman" w:cs="Times New Roman"/>
            <w:sz w:val="24"/>
            <w:szCs w:val="24"/>
          </w:rPr>
          <w:delText>hẩn đoán</w:delText>
        </w:r>
        <w:r w:rsidRPr="00970D6A" w:rsidDel="005710A1">
          <w:rPr>
            <w:rFonts w:ascii="Times New Roman" w:hAnsi="Times New Roman" w:cs="Times New Roman"/>
            <w:sz w:val="24"/>
            <w:szCs w:val="24"/>
          </w:rPr>
          <w:delText>:</w:delText>
        </w:r>
        <w:r w:rsidR="00E46597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670E6C" w:rsidRPr="00970D6A" w:rsidDel="005710A1">
          <w:rPr>
            <w:rFonts w:ascii="Times New Roman" w:hAnsi="Times New Roman" w:cs="Times New Roman"/>
            <w:sz w:val="24"/>
            <w:szCs w:val="24"/>
          </w:rPr>
          <w:delText>Đ</w:delText>
        </w:r>
        <w:r w:rsidR="00E46597" w:rsidRPr="00970D6A" w:rsidDel="005710A1">
          <w:rPr>
            <w:rFonts w:ascii="Times New Roman" w:hAnsi="Times New Roman" w:cs="Times New Roman"/>
            <w:sz w:val="24"/>
            <w:szCs w:val="24"/>
          </w:rPr>
          <w:delText>au thắt ngực không ổn định nguy cơ cao (I20)</w:delText>
        </w:r>
        <w:r w:rsidR="00670E6C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–</w:delText>
        </w:r>
        <w:r w:rsidR="00E46597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Nhồi máu cơ tim cũ thành trước (I25.2) </w:delText>
        </w:r>
        <w:r w:rsidR="00F733F6" w:rsidRPr="00970D6A" w:rsidDel="005710A1">
          <w:rPr>
            <w:rFonts w:ascii="Times New Roman" w:hAnsi="Times New Roman" w:cs="Times New Roman"/>
            <w:sz w:val="24"/>
            <w:szCs w:val="24"/>
          </w:rPr>
          <w:delText>–</w:delText>
        </w:r>
        <w:r w:rsidR="00E46597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Bệnh tim thiếu máu cục bộ (I25) </w:delText>
        </w:r>
        <w:r w:rsidR="00F733F6" w:rsidRPr="00970D6A" w:rsidDel="005710A1">
          <w:rPr>
            <w:rFonts w:ascii="Times New Roman" w:hAnsi="Times New Roman" w:cs="Times New Roman"/>
            <w:sz w:val="24"/>
            <w:szCs w:val="24"/>
          </w:rPr>
          <w:delText>–</w:delText>
        </w:r>
        <w:r w:rsidR="00E46597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Tăng lipid máu hỗn hợp (E78.2) </w:delText>
        </w:r>
        <w:r w:rsidR="00F733F6" w:rsidRPr="00970D6A" w:rsidDel="005710A1">
          <w:rPr>
            <w:rFonts w:ascii="Times New Roman" w:hAnsi="Times New Roman" w:cs="Times New Roman"/>
            <w:sz w:val="24"/>
            <w:szCs w:val="24"/>
          </w:rPr>
          <w:delText>–</w:delText>
        </w:r>
        <w:r w:rsidR="00E46597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Tăng huyết áp (I10) </w:delText>
        </w:r>
        <w:r w:rsidR="00F733F6" w:rsidRPr="00970D6A" w:rsidDel="005710A1">
          <w:rPr>
            <w:rFonts w:ascii="Times New Roman" w:hAnsi="Times New Roman" w:cs="Times New Roman"/>
            <w:sz w:val="24"/>
            <w:szCs w:val="24"/>
          </w:rPr>
          <w:delText>–</w:delText>
        </w:r>
        <w:r w:rsidR="00E46597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Viêm phổi (J18) </w:delText>
        </w:r>
        <w:r w:rsidR="00F733F6" w:rsidRPr="00970D6A" w:rsidDel="005710A1">
          <w:rPr>
            <w:rFonts w:ascii="Times New Roman" w:hAnsi="Times New Roman" w:cs="Times New Roman"/>
            <w:sz w:val="24"/>
            <w:szCs w:val="24"/>
          </w:rPr>
          <w:delText>–</w:delText>
        </w:r>
        <w:r w:rsidR="00E46597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Trào ngược dạ dày thực quản (K21)</w:delText>
        </w:r>
      </w:del>
    </w:p>
    <w:p w14:paraId="33585705" w14:textId="14D80D81" w:rsidR="00670E6C" w:rsidRPr="00970D6A" w:rsidDel="005710A1" w:rsidRDefault="00670E6C" w:rsidP="00F21994">
      <w:pPr>
        <w:pStyle w:val="ListParagraph"/>
        <w:numPr>
          <w:ilvl w:val="1"/>
          <w:numId w:val="6"/>
        </w:numPr>
        <w:spacing w:after="0" w:line="276" w:lineRule="auto"/>
        <w:ind w:left="993" w:hanging="284"/>
        <w:jc w:val="both"/>
        <w:rPr>
          <w:del w:id="58" w:author="Nguyễn Trần Minh Đức" w:date="2022-06-13T15:55:00Z"/>
          <w:rFonts w:ascii="Times New Roman" w:hAnsi="Times New Roman" w:cs="Times New Roman"/>
          <w:sz w:val="24"/>
          <w:szCs w:val="24"/>
        </w:rPr>
      </w:pPr>
      <w:del w:id="59" w:author="Nguyễn Trần Minh Đức" w:date="2022-06-13T15:55:00Z">
        <w:r w:rsidRPr="00970D6A" w:rsidDel="005710A1">
          <w:rPr>
            <w:rFonts w:ascii="Times New Roman" w:hAnsi="Times New Roman" w:cs="Times New Roman"/>
            <w:sz w:val="24"/>
            <w:szCs w:val="24"/>
          </w:rPr>
          <w:delText>Điều trị:</w:delText>
        </w:r>
      </w:del>
    </w:p>
    <w:p w14:paraId="7945BEC7" w14:textId="51E490EC" w:rsidR="00E46597" w:rsidRPr="00970D6A" w:rsidDel="005710A1" w:rsidRDefault="00E46597" w:rsidP="00F21994">
      <w:pPr>
        <w:spacing w:after="0" w:line="276" w:lineRule="auto"/>
        <w:ind w:left="993"/>
        <w:jc w:val="both"/>
        <w:rPr>
          <w:del w:id="60" w:author="Nguyễn Trần Minh Đức" w:date="2022-06-13T15:55:00Z"/>
          <w:rFonts w:ascii="Times New Roman" w:hAnsi="Times New Roman" w:cs="Times New Roman"/>
          <w:sz w:val="24"/>
          <w:szCs w:val="24"/>
        </w:rPr>
      </w:pPr>
      <w:del w:id="61" w:author="Nguyễn Trần Minh Đức" w:date="2022-06-13T15:55:00Z">
        <w:r w:rsidRPr="00970D6A" w:rsidDel="005710A1">
          <w:rPr>
            <w:rFonts w:ascii="Times New Roman" w:hAnsi="Times New Roman" w:cs="Times New Roman"/>
            <w:sz w:val="24"/>
            <w:szCs w:val="24"/>
          </w:rPr>
          <w:delText>Gemapaxan 5500 UI TDD mỗi 12 giờ</w:delText>
        </w:r>
      </w:del>
    </w:p>
    <w:p w14:paraId="03B4DF65" w14:textId="30E2F3CC" w:rsidR="00E46597" w:rsidRPr="00970D6A" w:rsidDel="005710A1" w:rsidRDefault="00E46597" w:rsidP="00F21994">
      <w:pPr>
        <w:spacing w:after="0" w:line="276" w:lineRule="auto"/>
        <w:ind w:left="993"/>
        <w:jc w:val="both"/>
        <w:rPr>
          <w:del w:id="62" w:author="Nguyễn Trần Minh Đức" w:date="2022-06-13T15:55:00Z"/>
          <w:rFonts w:ascii="Times New Roman" w:hAnsi="Times New Roman" w:cs="Times New Roman"/>
          <w:sz w:val="24"/>
          <w:szCs w:val="24"/>
        </w:rPr>
      </w:pPr>
      <w:del w:id="63" w:author="Nguyễn Trần Minh Đức" w:date="2022-06-13T15:55:00Z">
        <w:r w:rsidRPr="00970D6A" w:rsidDel="005710A1">
          <w:rPr>
            <w:rFonts w:ascii="Times New Roman" w:hAnsi="Times New Roman" w:cs="Times New Roman"/>
            <w:sz w:val="24"/>
            <w:szCs w:val="24"/>
          </w:rPr>
          <w:delText>Cefotaxim 1g (2 lọ x 3 TMC/8h)</w:delText>
        </w:r>
      </w:del>
    </w:p>
    <w:p w14:paraId="4CEAC5FC" w14:textId="23DC1AB7" w:rsidR="00E46597" w:rsidRPr="00970D6A" w:rsidDel="005710A1" w:rsidRDefault="00E46597" w:rsidP="00F21994">
      <w:pPr>
        <w:spacing w:after="0" w:line="276" w:lineRule="auto"/>
        <w:ind w:left="993"/>
        <w:jc w:val="both"/>
        <w:rPr>
          <w:del w:id="64" w:author="Nguyễn Trần Minh Đức" w:date="2022-06-13T15:55:00Z"/>
          <w:rFonts w:ascii="Times New Roman" w:hAnsi="Times New Roman" w:cs="Times New Roman"/>
          <w:sz w:val="24"/>
          <w:szCs w:val="24"/>
        </w:rPr>
      </w:pPr>
      <w:del w:id="65" w:author="Nguyễn Trần Minh Đức" w:date="2022-06-13T15:55:00Z">
        <w:r w:rsidRPr="00970D6A" w:rsidDel="005710A1">
          <w:rPr>
            <w:rFonts w:ascii="Times New Roman" w:hAnsi="Times New Roman" w:cs="Times New Roman"/>
            <w:sz w:val="24"/>
            <w:szCs w:val="24"/>
          </w:rPr>
          <w:delText>Aspirin 81mg 1 viên</w:delText>
        </w:r>
      </w:del>
    </w:p>
    <w:p w14:paraId="65BA3966" w14:textId="7F12BF9D" w:rsidR="00E46597" w:rsidRPr="00970D6A" w:rsidDel="005710A1" w:rsidRDefault="00E46597" w:rsidP="00F21994">
      <w:pPr>
        <w:spacing w:after="0" w:line="276" w:lineRule="auto"/>
        <w:ind w:left="993"/>
        <w:jc w:val="both"/>
        <w:rPr>
          <w:del w:id="66" w:author="Nguyễn Trần Minh Đức" w:date="2022-06-13T15:55:00Z"/>
          <w:rFonts w:ascii="Times New Roman" w:hAnsi="Times New Roman" w:cs="Times New Roman"/>
          <w:sz w:val="24"/>
          <w:szCs w:val="24"/>
        </w:rPr>
      </w:pPr>
      <w:del w:id="67" w:author="Nguyễn Trần Minh Đức" w:date="2022-06-13T15:55:00Z">
        <w:r w:rsidRPr="00970D6A" w:rsidDel="005710A1">
          <w:rPr>
            <w:rFonts w:ascii="Times New Roman" w:hAnsi="Times New Roman" w:cs="Times New Roman"/>
            <w:sz w:val="24"/>
            <w:szCs w:val="24"/>
          </w:rPr>
          <w:delText>Clopidogrel 75mg 1 viên</w:delText>
        </w:r>
      </w:del>
    </w:p>
    <w:p w14:paraId="3438EAA0" w14:textId="019E7239" w:rsidR="00E46597" w:rsidRPr="00970D6A" w:rsidDel="005710A1" w:rsidRDefault="00E46597" w:rsidP="00F21994">
      <w:pPr>
        <w:spacing w:after="0" w:line="276" w:lineRule="auto"/>
        <w:ind w:left="993"/>
        <w:jc w:val="both"/>
        <w:rPr>
          <w:del w:id="68" w:author="Nguyễn Trần Minh Đức" w:date="2022-06-13T15:55:00Z"/>
          <w:rFonts w:ascii="Times New Roman" w:hAnsi="Times New Roman" w:cs="Times New Roman"/>
          <w:sz w:val="24"/>
          <w:szCs w:val="24"/>
        </w:rPr>
      </w:pPr>
      <w:del w:id="69" w:author="Nguyễn Trần Minh Đức" w:date="2022-06-13T15:55:00Z">
        <w:r w:rsidRPr="00970D6A" w:rsidDel="005710A1">
          <w:rPr>
            <w:rFonts w:ascii="Times New Roman" w:hAnsi="Times New Roman" w:cs="Times New Roman"/>
            <w:sz w:val="24"/>
            <w:szCs w:val="24"/>
          </w:rPr>
          <w:delText>Atorvastatin 20mg 1 viên</w:delText>
        </w:r>
      </w:del>
    </w:p>
    <w:p w14:paraId="068DDD89" w14:textId="635DA99A" w:rsidR="00E46597" w:rsidRPr="00970D6A" w:rsidDel="005710A1" w:rsidRDefault="00E46597" w:rsidP="00F21994">
      <w:pPr>
        <w:spacing w:after="0" w:line="276" w:lineRule="auto"/>
        <w:ind w:left="993"/>
        <w:jc w:val="both"/>
        <w:rPr>
          <w:del w:id="70" w:author="Nguyễn Trần Minh Đức" w:date="2022-06-13T15:55:00Z"/>
          <w:rFonts w:ascii="Times New Roman" w:hAnsi="Times New Roman" w:cs="Times New Roman"/>
          <w:sz w:val="24"/>
          <w:szCs w:val="24"/>
        </w:rPr>
      </w:pPr>
      <w:del w:id="71" w:author="Nguyễn Trần Minh Đức" w:date="2022-06-13T15:55:00Z">
        <w:r w:rsidRPr="00970D6A" w:rsidDel="005710A1">
          <w:rPr>
            <w:rFonts w:ascii="Times New Roman" w:hAnsi="Times New Roman" w:cs="Times New Roman"/>
            <w:sz w:val="24"/>
            <w:szCs w:val="24"/>
          </w:rPr>
          <w:delText>Enalapril 5mg ½ viên x 2</w:delText>
        </w:r>
      </w:del>
    </w:p>
    <w:p w14:paraId="22FA7E23" w14:textId="4AF5E2E4" w:rsidR="00827CC6" w:rsidRPr="00970D6A" w:rsidDel="005710A1" w:rsidRDefault="003B7E56" w:rsidP="00F21994">
      <w:pPr>
        <w:pStyle w:val="ListParagraph"/>
        <w:numPr>
          <w:ilvl w:val="0"/>
          <w:numId w:val="6"/>
        </w:numPr>
        <w:spacing w:after="0" w:line="276" w:lineRule="auto"/>
        <w:ind w:left="709" w:hanging="283"/>
        <w:jc w:val="both"/>
        <w:rPr>
          <w:del w:id="72" w:author="Nguyễn Trần Minh Đức" w:date="2022-06-13T15:55:00Z"/>
          <w:rFonts w:ascii="Times New Roman" w:hAnsi="Times New Roman" w:cs="Times New Roman"/>
          <w:sz w:val="24"/>
          <w:szCs w:val="24"/>
        </w:rPr>
      </w:pPr>
      <w:del w:id="73" w:author="Nguyễn Trần Minh Đức" w:date="2022-06-13T15:55:00Z">
        <w:r w:rsidRPr="00970D6A" w:rsidDel="005710A1">
          <w:rPr>
            <w:rFonts w:ascii="Times New Roman" w:hAnsi="Times New Roman" w:cs="Times New Roman"/>
            <w:sz w:val="24"/>
            <w:szCs w:val="24"/>
          </w:rPr>
          <w:delText>Trong 4 ngày điều trị</w:delText>
        </w:r>
        <w:r w:rsidR="00827CC6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tại BV Đa khoa Đồng Tháp,</w:delText>
        </w:r>
        <w:r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bệnh nhân giảm đau ngực từng cơn nhưng vẫn còn đau </w:delText>
        </w:r>
        <w:r w:rsidR="00F6033B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ngực âm ỉ, </w:delText>
        </w:r>
        <w:r w:rsidR="00682CB1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ho khan ít nhưng </w:delText>
        </w:r>
        <w:r w:rsidR="00F6033B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bắt đầu khó thở </w:delText>
        </w:r>
        <w:r w:rsidR="00877847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nhiều cả </w:delText>
        </w:r>
        <w:r w:rsidR="00F6033B" w:rsidRPr="00970D6A" w:rsidDel="005710A1">
          <w:rPr>
            <w:rFonts w:ascii="Times New Roman" w:hAnsi="Times New Roman" w:cs="Times New Roman"/>
            <w:sz w:val="24"/>
            <w:szCs w:val="24"/>
          </w:rPr>
          <w:delText>2 thì, kh</w:delText>
        </w:r>
        <w:r w:rsidR="00877847" w:rsidRPr="00970D6A" w:rsidDel="005710A1">
          <w:rPr>
            <w:rFonts w:ascii="Times New Roman" w:hAnsi="Times New Roman" w:cs="Times New Roman"/>
            <w:sz w:val="24"/>
            <w:szCs w:val="24"/>
          </w:rPr>
          <w:delText>ó</w:delText>
        </w:r>
        <w:r w:rsidR="00F6033B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thở khi nằm</w:delText>
        </w:r>
        <w:r w:rsidR="00877847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, khó thở tăng khi đi </w:delText>
        </w:r>
        <w:r w:rsidR="00084DF3" w:rsidRPr="00970D6A" w:rsidDel="005710A1">
          <w:rPr>
            <w:rFonts w:ascii="Times New Roman" w:hAnsi="Times New Roman" w:cs="Times New Roman"/>
            <w:sz w:val="24"/>
            <w:szCs w:val="24"/>
          </w:rPr>
          <w:delText>từ giường đến nhà vệ sinh</w:delText>
        </w:r>
        <w:r w:rsidR="00877847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 nên </w:delText>
        </w:r>
        <w:r w:rsidR="00E46597" w:rsidRPr="00970D6A" w:rsidDel="005710A1">
          <w:rPr>
            <w:rFonts w:ascii="Times New Roman" w:hAnsi="Times New Roman" w:cs="Times New Roman"/>
            <w:sz w:val="24"/>
            <w:szCs w:val="24"/>
          </w:rPr>
          <w:delText>chuyển viện BV ĐHYD.</w:delText>
        </w:r>
      </w:del>
    </w:p>
    <w:p w14:paraId="2A39ADC4" w14:textId="66E3DD21" w:rsidR="00E46597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Trong quá trình bệnh, bệnh nhân không sốt, không </w:t>
      </w:r>
      <w:del w:id="74" w:author="Nguyễn Trần Minh Đức" w:date="2022-06-13T15:56:00Z">
        <w:r w:rsidR="00827CC6" w:rsidRPr="00970D6A" w:rsidDel="005710A1">
          <w:rPr>
            <w:rFonts w:ascii="Times New Roman" w:hAnsi="Times New Roman" w:cs="Times New Roman"/>
            <w:sz w:val="24"/>
            <w:szCs w:val="24"/>
          </w:rPr>
          <w:delText xml:space="preserve">buồn nôn, </w:delText>
        </w:r>
      </w:del>
      <w:r w:rsidRPr="00970D6A">
        <w:rPr>
          <w:rFonts w:ascii="Times New Roman" w:hAnsi="Times New Roman" w:cs="Times New Roman"/>
          <w:sz w:val="24"/>
          <w:szCs w:val="24"/>
        </w:rPr>
        <w:t xml:space="preserve">nôn ói, không </w:t>
      </w:r>
      <w:r w:rsidR="00704BAA" w:rsidRPr="00970D6A">
        <w:rPr>
          <w:rFonts w:ascii="Times New Roman" w:hAnsi="Times New Roman" w:cs="Times New Roman"/>
          <w:sz w:val="24"/>
          <w:szCs w:val="24"/>
        </w:rPr>
        <w:t>đau đầu, không</w:t>
      </w:r>
      <w:r w:rsidRPr="00970D6A">
        <w:rPr>
          <w:rFonts w:ascii="Times New Roman" w:hAnsi="Times New Roman" w:cs="Times New Roman"/>
          <w:sz w:val="24"/>
          <w:szCs w:val="24"/>
        </w:rPr>
        <w:t xml:space="preserve"> hoa mắt chóng mặt, không </w:t>
      </w:r>
      <w:r w:rsidR="00704BAA" w:rsidRPr="00970D6A">
        <w:rPr>
          <w:rFonts w:ascii="Times New Roman" w:hAnsi="Times New Roman" w:cs="Times New Roman"/>
          <w:sz w:val="24"/>
          <w:szCs w:val="24"/>
        </w:rPr>
        <w:t xml:space="preserve">hồi hộp, không đánh trống ngực, </w:t>
      </w:r>
      <w:r w:rsidRPr="00970D6A">
        <w:rPr>
          <w:rFonts w:ascii="Times New Roman" w:hAnsi="Times New Roman" w:cs="Times New Roman"/>
          <w:sz w:val="24"/>
          <w:szCs w:val="24"/>
        </w:rPr>
        <w:t xml:space="preserve">không đau bụng, không ợ hơi, ợ chua, không nóng rát sau xương ức, tiêu phân vàng đóng khuôn 1 lần/ngày, tiểu được, nước tiểu vàng trong, </w:t>
      </w:r>
      <w:r w:rsidR="00704BAA" w:rsidRPr="00970D6A">
        <w:rPr>
          <w:rFonts w:ascii="Times New Roman" w:hAnsi="Times New Roman" w:cs="Times New Roman"/>
          <w:sz w:val="24"/>
          <w:szCs w:val="24"/>
        </w:rPr>
        <w:t>#1500ml/ngày</w:t>
      </w:r>
      <w:r w:rsidR="009F53A8" w:rsidRPr="00970D6A">
        <w:rPr>
          <w:rFonts w:ascii="Times New Roman" w:hAnsi="Times New Roman" w:cs="Times New Roman"/>
          <w:sz w:val="24"/>
          <w:szCs w:val="24"/>
        </w:rPr>
        <w:t>, không yếu liệt chi, không chán</w:t>
      </w:r>
      <w:r w:rsidRPr="00970D6A">
        <w:rPr>
          <w:rFonts w:ascii="Times New Roman" w:hAnsi="Times New Roman" w:cs="Times New Roman"/>
          <w:sz w:val="24"/>
          <w:szCs w:val="24"/>
        </w:rPr>
        <w:t xml:space="preserve"> ăn</w:t>
      </w:r>
      <w:r w:rsidR="009F53A8" w:rsidRPr="00970D6A">
        <w:rPr>
          <w:rFonts w:ascii="Times New Roman" w:hAnsi="Times New Roman" w:cs="Times New Roman"/>
          <w:sz w:val="24"/>
          <w:szCs w:val="24"/>
        </w:rPr>
        <w:t>, không</w:t>
      </w:r>
      <w:r w:rsidRPr="00970D6A">
        <w:rPr>
          <w:rFonts w:ascii="Times New Roman" w:hAnsi="Times New Roman" w:cs="Times New Roman"/>
          <w:sz w:val="24"/>
          <w:szCs w:val="24"/>
        </w:rPr>
        <w:t>, sụt cân</w:t>
      </w:r>
      <w:r w:rsidR="009F53A8" w:rsidRPr="00970D6A">
        <w:rPr>
          <w:rFonts w:ascii="Times New Roman" w:hAnsi="Times New Roman" w:cs="Times New Roman"/>
          <w:sz w:val="24"/>
          <w:szCs w:val="24"/>
        </w:rPr>
        <w:t>.</w:t>
      </w:r>
    </w:p>
    <w:p w14:paraId="01CC05E8" w14:textId="0F83A903" w:rsidR="00E46597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Tình trạng lúc </w:t>
      </w:r>
      <w:r w:rsidR="00F21994" w:rsidRPr="00970D6A">
        <w:rPr>
          <w:rFonts w:ascii="Times New Roman" w:hAnsi="Times New Roman" w:cs="Times New Roman"/>
          <w:sz w:val="24"/>
          <w:szCs w:val="24"/>
        </w:rPr>
        <w:t>nhập viện</w:t>
      </w:r>
      <w:r w:rsidRPr="00970D6A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0B0B569F" w14:textId="77777777" w:rsidR="00E46597" w:rsidRPr="00970D6A" w:rsidRDefault="00E46597" w:rsidP="00F21994">
      <w:pPr>
        <w:pStyle w:val="ListParagrap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Bệnh tỉnh, tiếp xúc tốt</w:t>
      </w:r>
    </w:p>
    <w:p w14:paraId="4D06D43A" w14:textId="054D859E" w:rsidR="00E46597" w:rsidRPr="00970D6A" w:rsidRDefault="00E46597" w:rsidP="00F21994">
      <w:pPr>
        <w:pStyle w:val="ListParagrap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Sinh hiệu: Mạch: </w:t>
      </w:r>
      <w:ins w:id="75" w:author="Nguyễn Trần Minh Đức" w:date="2022-06-13T15:56:00Z">
        <w:r w:rsidR="005F68D1">
          <w:rPr>
            <w:rFonts w:ascii="Times New Roman" w:hAnsi="Times New Roman" w:cs="Times New Roman"/>
            <w:sz w:val="24"/>
            <w:szCs w:val="24"/>
          </w:rPr>
          <w:t>70</w:t>
        </w:r>
      </w:ins>
      <w:del w:id="76" w:author="Nguyễn Trần Minh Đức" w:date="2022-06-13T15:56:00Z">
        <w:r w:rsidRPr="00970D6A" w:rsidDel="005F68D1">
          <w:rPr>
            <w:rFonts w:ascii="Times New Roman" w:hAnsi="Times New Roman" w:cs="Times New Roman"/>
            <w:sz w:val="24"/>
            <w:szCs w:val="24"/>
          </w:rPr>
          <w:delText>100</w:delText>
        </w:r>
      </w:del>
      <w:r w:rsidRPr="00970D6A">
        <w:rPr>
          <w:rFonts w:ascii="Times New Roman" w:hAnsi="Times New Roman" w:cs="Times New Roman"/>
          <w:sz w:val="24"/>
          <w:szCs w:val="24"/>
        </w:rPr>
        <w:t xml:space="preserve">l/p, NT: </w:t>
      </w:r>
      <w:ins w:id="77" w:author="Nguyễn Trần Minh Đức" w:date="2022-06-13T15:56:00Z">
        <w:r w:rsidR="005F68D1">
          <w:rPr>
            <w:rFonts w:ascii="Times New Roman" w:hAnsi="Times New Roman" w:cs="Times New Roman"/>
            <w:sz w:val="24"/>
            <w:szCs w:val="24"/>
          </w:rPr>
          <w:t>20</w:t>
        </w:r>
      </w:ins>
      <w:del w:id="78" w:author="Nguyễn Trần Minh Đức" w:date="2022-06-13T15:56:00Z">
        <w:r w:rsidRPr="00970D6A" w:rsidDel="005F68D1">
          <w:rPr>
            <w:rFonts w:ascii="Times New Roman" w:hAnsi="Times New Roman" w:cs="Times New Roman"/>
            <w:sz w:val="24"/>
            <w:szCs w:val="24"/>
          </w:rPr>
          <w:delText>16</w:delText>
        </w:r>
      </w:del>
      <w:r w:rsidRPr="00970D6A">
        <w:rPr>
          <w:rFonts w:ascii="Times New Roman" w:hAnsi="Times New Roman" w:cs="Times New Roman"/>
          <w:sz w:val="24"/>
          <w:szCs w:val="24"/>
        </w:rPr>
        <w:t>l/p, HA: 1</w:t>
      </w:r>
      <w:ins w:id="79" w:author="Nguyễn Trần Minh Đức" w:date="2022-06-13T15:56:00Z">
        <w:r w:rsidR="005F68D1">
          <w:rPr>
            <w:rFonts w:ascii="Times New Roman" w:hAnsi="Times New Roman" w:cs="Times New Roman"/>
            <w:sz w:val="24"/>
            <w:szCs w:val="24"/>
          </w:rPr>
          <w:t>4</w:t>
        </w:r>
      </w:ins>
      <w:del w:id="80" w:author="Nguyễn Trần Minh Đức" w:date="2022-06-13T15:56:00Z">
        <w:r w:rsidRPr="00970D6A" w:rsidDel="005F68D1">
          <w:rPr>
            <w:rFonts w:ascii="Times New Roman" w:hAnsi="Times New Roman" w:cs="Times New Roman"/>
            <w:sz w:val="24"/>
            <w:szCs w:val="24"/>
          </w:rPr>
          <w:delText>2</w:delText>
        </w:r>
      </w:del>
      <w:r w:rsidRPr="00970D6A">
        <w:rPr>
          <w:rFonts w:ascii="Times New Roman" w:hAnsi="Times New Roman" w:cs="Times New Roman"/>
          <w:sz w:val="24"/>
          <w:szCs w:val="24"/>
        </w:rPr>
        <w:t>0/</w:t>
      </w:r>
      <w:ins w:id="81" w:author="Nguyễn Trần Minh Đức" w:date="2022-06-13T15:56:00Z">
        <w:r w:rsidR="005F68D1">
          <w:rPr>
            <w:rFonts w:ascii="Times New Roman" w:hAnsi="Times New Roman" w:cs="Times New Roman"/>
            <w:sz w:val="24"/>
            <w:szCs w:val="24"/>
          </w:rPr>
          <w:t>8</w:t>
        </w:r>
      </w:ins>
      <w:del w:id="82" w:author="Nguyễn Trần Minh Đức" w:date="2022-06-13T15:56:00Z">
        <w:r w:rsidRPr="00970D6A" w:rsidDel="005F68D1">
          <w:rPr>
            <w:rFonts w:ascii="Times New Roman" w:hAnsi="Times New Roman" w:cs="Times New Roman"/>
            <w:sz w:val="24"/>
            <w:szCs w:val="24"/>
          </w:rPr>
          <w:delText>7</w:delText>
        </w:r>
      </w:del>
      <w:r w:rsidRPr="00970D6A">
        <w:rPr>
          <w:rFonts w:ascii="Times New Roman" w:hAnsi="Times New Roman" w:cs="Times New Roman"/>
          <w:sz w:val="24"/>
          <w:szCs w:val="24"/>
        </w:rPr>
        <w:t>0 mmHg, NĐ: 37 độ, SpO2: 96%</w:t>
      </w:r>
    </w:p>
    <w:p w14:paraId="1A0883F7" w14:textId="77777777" w:rsidR="00E46597" w:rsidRPr="00970D6A" w:rsidRDefault="00E46597" w:rsidP="00F21994">
      <w:pPr>
        <w:pStyle w:val="ListParagrap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Niêm hồng, không phù, không dấu xuất huyết</w:t>
      </w:r>
    </w:p>
    <w:p w14:paraId="53BB492F" w14:textId="77777777" w:rsidR="00E46597" w:rsidRPr="00970D6A" w:rsidRDefault="00E46597" w:rsidP="00F21994">
      <w:pPr>
        <w:pStyle w:val="ListParagrap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Chi ấm, mạch rõ</w:t>
      </w:r>
    </w:p>
    <w:p w14:paraId="52F38197" w14:textId="77777777" w:rsidR="00E46597" w:rsidRPr="00970D6A" w:rsidRDefault="00E46597" w:rsidP="00F21994">
      <w:pPr>
        <w:pStyle w:val="ListParagrap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Còn đau ngực</w:t>
      </w:r>
    </w:p>
    <w:p w14:paraId="62BF5ED0" w14:textId="4581F269" w:rsidR="00E46597" w:rsidRPr="00970D6A" w:rsidDel="002F6CC2" w:rsidRDefault="00E46597" w:rsidP="00F21994">
      <w:pPr>
        <w:pStyle w:val="ListParagraph"/>
        <w:numPr>
          <w:ilvl w:val="1"/>
          <w:numId w:val="6"/>
        </w:numPr>
        <w:spacing w:after="0" w:line="276" w:lineRule="auto"/>
        <w:ind w:left="993" w:hanging="284"/>
        <w:jc w:val="both"/>
        <w:rPr>
          <w:del w:id="83" w:author="Nguyễn Trần Minh Đức" w:date="2022-06-13T15:57:00Z"/>
          <w:rFonts w:ascii="Times New Roman" w:hAnsi="Times New Roman" w:cs="Times New Roman"/>
          <w:sz w:val="24"/>
          <w:szCs w:val="24"/>
        </w:rPr>
      </w:pPr>
      <w:del w:id="84" w:author="Nguyễn Trần Minh Đức" w:date="2022-06-13T15:57:00Z">
        <w:r w:rsidRPr="00970D6A" w:rsidDel="002F6CC2">
          <w:rPr>
            <w:rFonts w:ascii="Times New Roman" w:hAnsi="Times New Roman" w:cs="Times New Roman"/>
            <w:sz w:val="24"/>
            <w:szCs w:val="24"/>
          </w:rPr>
          <w:delText>Khó thở khi nằm đầu thấp phải kê cao gối hoặc ngồi</w:delText>
        </w:r>
      </w:del>
    </w:p>
    <w:p w14:paraId="62A52D0C" w14:textId="77777777" w:rsidR="00E46597" w:rsidRPr="00970D6A" w:rsidRDefault="00E46597" w:rsidP="00F21994">
      <w:pPr>
        <w:pStyle w:val="ListParagrap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Tĩnh mạch cổ nổi/tư thế 45 độ</w:t>
      </w:r>
    </w:p>
    <w:p w14:paraId="75BE1D3E" w14:textId="77777777" w:rsidR="00E46597" w:rsidRPr="00970D6A" w:rsidRDefault="00E46597" w:rsidP="00F21994">
      <w:pPr>
        <w:pStyle w:val="ListParagrap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Harzer (-)</w:t>
      </w:r>
    </w:p>
    <w:p w14:paraId="1974C558" w14:textId="77777777" w:rsidR="00E46597" w:rsidRPr="00970D6A" w:rsidRDefault="00E46597" w:rsidP="00F21994">
      <w:pPr>
        <w:pStyle w:val="ListParagrap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Phổi không ran</w:t>
      </w:r>
    </w:p>
    <w:p w14:paraId="2FC37126" w14:textId="77777777" w:rsidR="00E46597" w:rsidRPr="00970D6A" w:rsidRDefault="00E46597" w:rsidP="00F21994">
      <w:pPr>
        <w:pStyle w:val="ListParagrap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Bụng mềm, không điểm đau khu trú</w:t>
      </w:r>
    </w:p>
    <w:p w14:paraId="77D890C6" w14:textId="77777777" w:rsidR="00E46597" w:rsidRPr="00970D6A" w:rsidRDefault="00E46597" w:rsidP="00F21994">
      <w:pPr>
        <w:pStyle w:val="ListParagrap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Không yếu liệt chi</w:t>
      </w:r>
    </w:p>
    <w:p w14:paraId="4A36F131" w14:textId="77777777" w:rsidR="00E46597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Diễn tiến sau NV:</w:t>
      </w:r>
    </w:p>
    <w:p w14:paraId="38CFC8FB" w14:textId="096A2035" w:rsidR="00E46597" w:rsidRPr="00970D6A" w:rsidDel="002F6CC2" w:rsidRDefault="00E46597" w:rsidP="00F21994">
      <w:pPr>
        <w:pStyle w:val="ListParagraph"/>
        <w:numPr>
          <w:ilvl w:val="1"/>
          <w:numId w:val="6"/>
        </w:numPr>
        <w:spacing w:after="0" w:line="276" w:lineRule="auto"/>
        <w:ind w:left="993" w:hanging="284"/>
        <w:jc w:val="both"/>
        <w:rPr>
          <w:del w:id="85" w:author="Nguyễn Trần Minh Đức" w:date="2022-06-13T15:57:00Z"/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Ngày 1</w:t>
      </w:r>
      <w:ins w:id="86" w:author="Nguyễn Trần Minh Đức" w:date="2022-06-13T15:57:00Z">
        <w:r w:rsidR="002F6CC2">
          <w:rPr>
            <w:rFonts w:ascii="Times New Roman" w:hAnsi="Times New Roman" w:cs="Times New Roman"/>
            <w:sz w:val="24"/>
            <w:szCs w:val="24"/>
          </w:rPr>
          <w:t>-2</w:t>
        </w:r>
      </w:ins>
      <w:r w:rsidRPr="00970D6A">
        <w:rPr>
          <w:rFonts w:ascii="Times New Roman" w:hAnsi="Times New Roman" w:cs="Times New Roman"/>
          <w:sz w:val="24"/>
          <w:szCs w:val="24"/>
        </w:rPr>
        <w:t>: hết đau ngực</w:t>
      </w:r>
      <w:ins w:id="87" w:author="Nguyễn Trần Minh Đức" w:date="2022-06-13T16:02:00Z">
        <w:r w:rsidR="00523A50">
          <w:rPr>
            <w:rFonts w:ascii="Times New Roman" w:hAnsi="Times New Roman" w:cs="Times New Roman"/>
            <w:sz w:val="24"/>
            <w:szCs w:val="24"/>
          </w:rPr>
          <w:t>.</w:t>
        </w:r>
      </w:ins>
      <w:del w:id="88" w:author="Nguyễn Trần Minh Đức" w:date="2022-06-13T16:02:00Z">
        <w:r w:rsidRPr="00970D6A" w:rsidDel="00523A50">
          <w:rPr>
            <w:rFonts w:ascii="Times New Roman" w:hAnsi="Times New Roman" w:cs="Times New Roman"/>
            <w:sz w:val="24"/>
            <w:szCs w:val="24"/>
          </w:rPr>
          <w:delText xml:space="preserve">, </w:delText>
        </w:r>
        <w:r w:rsidR="007B276A" w:rsidRPr="00970D6A" w:rsidDel="00523A50">
          <w:rPr>
            <w:rFonts w:ascii="Times New Roman" w:hAnsi="Times New Roman" w:cs="Times New Roman"/>
            <w:sz w:val="24"/>
            <w:szCs w:val="24"/>
          </w:rPr>
          <w:delText>còn</w:delText>
        </w:r>
        <w:r w:rsidRPr="00970D6A" w:rsidDel="00523A50">
          <w:rPr>
            <w:rFonts w:ascii="Times New Roman" w:hAnsi="Times New Roman" w:cs="Times New Roman"/>
            <w:sz w:val="24"/>
            <w:szCs w:val="24"/>
          </w:rPr>
          <w:delText xml:space="preserve"> khó thở </w:delText>
        </w:r>
        <w:r w:rsidR="007B276A" w:rsidRPr="00970D6A" w:rsidDel="00523A50">
          <w:rPr>
            <w:rFonts w:ascii="Times New Roman" w:hAnsi="Times New Roman" w:cs="Times New Roman"/>
            <w:sz w:val="24"/>
            <w:szCs w:val="24"/>
          </w:rPr>
          <w:delText xml:space="preserve">ít </w:delText>
        </w:r>
        <w:r w:rsidRPr="00970D6A" w:rsidDel="00523A50">
          <w:rPr>
            <w:rFonts w:ascii="Times New Roman" w:hAnsi="Times New Roman" w:cs="Times New Roman"/>
            <w:sz w:val="24"/>
            <w:szCs w:val="24"/>
          </w:rPr>
          <w:delText>khi nằm đầu thấp, đi lại hết khó thở</w:delText>
        </w:r>
      </w:del>
    </w:p>
    <w:p w14:paraId="577B50C9" w14:textId="0BCD04E4" w:rsidR="00E46597" w:rsidRPr="002F6CC2" w:rsidDel="002F6CC2" w:rsidRDefault="00E46597" w:rsidP="00A06ECD">
      <w:pPr>
        <w:pStyle w:val="ListParagraph"/>
        <w:numPr>
          <w:ilvl w:val="1"/>
          <w:numId w:val="6"/>
        </w:numPr>
        <w:spacing w:after="0" w:line="276" w:lineRule="auto"/>
        <w:ind w:left="993" w:hanging="284"/>
        <w:jc w:val="both"/>
        <w:rPr>
          <w:del w:id="89" w:author="Nguyễn Trần Minh Đức" w:date="2022-06-13T15:57:00Z"/>
          <w:rFonts w:ascii="Times New Roman" w:hAnsi="Times New Roman" w:cs="Times New Roman"/>
          <w:sz w:val="24"/>
          <w:szCs w:val="24"/>
          <w:rPrChange w:id="90" w:author="Nguyễn Trần Minh Đức" w:date="2022-06-13T15:57:00Z">
            <w:rPr>
              <w:del w:id="91" w:author="Nguyễn Trần Minh Đức" w:date="2022-06-13T15:57:00Z"/>
            </w:rPr>
          </w:rPrChange>
        </w:rPr>
      </w:pPr>
      <w:del w:id="92" w:author="Nguyễn Trần Minh Đức" w:date="2022-06-13T15:57:00Z">
        <w:r w:rsidRPr="002F6CC2" w:rsidDel="002F6CC2">
          <w:rPr>
            <w:rFonts w:ascii="Times New Roman" w:hAnsi="Times New Roman" w:cs="Times New Roman"/>
            <w:sz w:val="24"/>
            <w:szCs w:val="24"/>
            <w:rPrChange w:id="93" w:author="Nguyễn Trần Minh Đức" w:date="2022-06-13T15:57:00Z">
              <w:rPr/>
            </w:rPrChange>
          </w:rPr>
          <w:delText>Ngày 2</w:delText>
        </w:r>
        <w:r w:rsidR="00261ED7" w:rsidRPr="002F6CC2" w:rsidDel="002F6CC2">
          <w:rPr>
            <w:rFonts w:ascii="Times New Roman" w:hAnsi="Times New Roman" w:cs="Times New Roman"/>
            <w:sz w:val="24"/>
            <w:szCs w:val="24"/>
            <w:rPrChange w:id="94" w:author="Nguyễn Trần Minh Đức" w:date="2022-06-13T15:57:00Z">
              <w:rPr/>
            </w:rPrChange>
          </w:rPr>
          <w:delText>-6</w:delText>
        </w:r>
        <w:r w:rsidRPr="002F6CC2" w:rsidDel="002F6CC2">
          <w:rPr>
            <w:rFonts w:ascii="Times New Roman" w:hAnsi="Times New Roman" w:cs="Times New Roman"/>
            <w:sz w:val="24"/>
            <w:szCs w:val="24"/>
            <w:rPrChange w:id="95" w:author="Nguyễn Trần Minh Đức" w:date="2022-06-13T15:57:00Z">
              <w:rPr/>
            </w:rPrChange>
          </w:rPr>
          <w:delText>: hết đau ngực, hết khó thở</w:delText>
        </w:r>
      </w:del>
    </w:p>
    <w:p w14:paraId="789E4AE0" w14:textId="77777777" w:rsidR="006E6938" w:rsidRPr="00970D6A" w:rsidRDefault="006E6938">
      <w:pPr>
        <w:pStyle w:val="ListParagraph"/>
        <w:numPr>
          <w:ilvl w:val="1"/>
          <w:numId w:val="6"/>
        </w:numPr>
        <w:spacing w:after="0" w:line="276" w:lineRule="auto"/>
        <w:ind w:left="993" w:hanging="284"/>
        <w:jc w:val="both"/>
        <w:pPrChange w:id="96" w:author="Nguyễn Trần Minh Đức" w:date="2022-06-13T15:57:00Z">
          <w:pPr>
            <w:spacing w:after="0" w:line="276" w:lineRule="auto"/>
            <w:jc w:val="both"/>
          </w:pPr>
        </w:pPrChange>
      </w:pPr>
    </w:p>
    <w:p w14:paraId="30D70783" w14:textId="4EDF18AE" w:rsidR="00E46597" w:rsidRPr="00970D6A" w:rsidRDefault="00E46597" w:rsidP="00F21994">
      <w:pPr>
        <w:pStyle w:val="ListParagrap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>Tiền căn</w:t>
      </w:r>
    </w:p>
    <w:p w14:paraId="4447F3EC" w14:textId="514438C0" w:rsidR="00E46597" w:rsidRPr="00970D6A" w:rsidRDefault="00E46597" w:rsidP="00F21994">
      <w:pPr>
        <w:pStyle w:val="ListParagrap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Bản thân:</w:t>
      </w:r>
    </w:p>
    <w:p w14:paraId="17657B94" w14:textId="5A01A3C6" w:rsidR="00E46597" w:rsidRPr="00970D6A" w:rsidRDefault="00E46597" w:rsidP="00F21994">
      <w:pPr>
        <w:pStyle w:val="ListParagraph"/>
        <w:numPr>
          <w:ilvl w:val="0"/>
          <w:numId w:val="7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Nội khoa:</w:t>
      </w:r>
    </w:p>
    <w:p w14:paraId="26BEDB96" w14:textId="2F6E968A" w:rsidR="00636856" w:rsidRDefault="006369D5" w:rsidP="00F21994">
      <w:pPr>
        <w:pStyle w:val="ListParagraph"/>
        <w:numPr>
          <w:ilvl w:val="0"/>
          <w:numId w:val="6"/>
        </w:numPr>
        <w:spacing w:after="0" w:line="276" w:lineRule="auto"/>
        <w:ind w:left="1276" w:hanging="283"/>
        <w:jc w:val="both"/>
        <w:rPr>
          <w:ins w:id="97" w:author="Nguyễn Trần Minh Đức" w:date="2022-06-13T16:02:00Z"/>
          <w:rFonts w:ascii="Times New Roman" w:hAnsi="Times New Roman" w:cs="Times New Roman"/>
          <w:sz w:val="24"/>
          <w:szCs w:val="24"/>
        </w:rPr>
      </w:pPr>
      <w:ins w:id="98" w:author="Nguyễn Trần Minh Đức" w:date="2022-06-13T15:58:00Z">
        <w:r>
          <w:rPr>
            <w:rFonts w:ascii="Times New Roman" w:hAnsi="Times New Roman" w:cs="Times New Roman"/>
            <w:sz w:val="24"/>
            <w:szCs w:val="24"/>
          </w:rPr>
          <w:t xml:space="preserve">20 năm trước, bệnh nhân phát hiện tăng huyết áp, theo dõi và </w:t>
        </w:r>
      </w:ins>
      <w:ins w:id="99" w:author="Nguyễn Trần Minh Đức" w:date="2022-06-13T16:03:00Z">
        <w:r w:rsidR="00636856">
          <w:rPr>
            <w:rFonts w:ascii="Times New Roman" w:hAnsi="Times New Roman" w:cs="Times New Roman"/>
            <w:sz w:val="24"/>
            <w:szCs w:val="24"/>
          </w:rPr>
          <w:t>điều trị</w:t>
        </w:r>
      </w:ins>
      <w:ins w:id="100" w:author="Nguyễn Trần Minh Đức" w:date="2022-06-13T15:58:00Z">
        <w:r>
          <w:rPr>
            <w:rFonts w:ascii="Times New Roman" w:hAnsi="Times New Roman" w:cs="Times New Roman"/>
            <w:sz w:val="24"/>
            <w:szCs w:val="24"/>
          </w:rPr>
          <w:t xml:space="preserve"> tại BV </w:t>
        </w:r>
        <w:r w:rsidR="00C70181">
          <w:rPr>
            <w:rFonts w:ascii="Times New Roman" w:hAnsi="Times New Roman" w:cs="Times New Roman"/>
            <w:sz w:val="24"/>
            <w:szCs w:val="24"/>
          </w:rPr>
          <w:t xml:space="preserve">Bến </w:t>
        </w:r>
      </w:ins>
      <w:ins w:id="101" w:author="Nguyễn Trần Minh Đức" w:date="2022-06-13T15:59:00Z">
        <w:r w:rsidR="00C70181">
          <w:rPr>
            <w:rFonts w:ascii="Times New Roman" w:hAnsi="Times New Roman" w:cs="Times New Roman"/>
            <w:sz w:val="24"/>
            <w:szCs w:val="24"/>
          </w:rPr>
          <w:t xml:space="preserve">Tre, huyết áp đa tại nhà từ 120-140mmHg, </w:t>
        </w:r>
        <w:r w:rsidR="00E023D0">
          <w:rPr>
            <w:rFonts w:ascii="Times New Roman" w:hAnsi="Times New Roman" w:cs="Times New Roman"/>
            <w:sz w:val="24"/>
            <w:szCs w:val="24"/>
          </w:rPr>
          <w:t xml:space="preserve">huyết áp cao nhất ghi nhận 200 mmHg. Bệnh nhân chưa từng nhập viện vì cơn tăng huyết áp. Hiện đang sử dụng </w:t>
        </w:r>
      </w:ins>
      <w:ins w:id="102" w:author="Nguyễn Trần Minh Đức" w:date="2022-06-13T16:01:00Z">
        <w:r w:rsidR="00626BB1">
          <w:rPr>
            <w:rFonts w:ascii="Times New Roman" w:hAnsi="Times New Roman" w:cs="Times New Roman"/>
            <w:sz w:val="24"/>
            <w:szCs w:val="24"/>
          </w:rPr>
          <w:t xml:space="preserve">Ibersartan </w:t>
        </w:r>
      </w:ins>
      <w:ins w:id="103" w:author="Nguyễn Trần Minh Đức" w:date="2022-06-13T16:02:00Z">
        <w:r w:rsidR="00636856">
          <w:rPr>
            <w:rFonts w:ascii="Times New Roman" w:hAnsi="Times New Roman" w:cs="Times New Roman"/>
            <w:sz w:val="24"/>
            <w:szCs w:val="24"/>
          </w:rPr>
          <w:t>150mg 1 viên uống sáng sau ăn</w:t>
        </w:r>
      </w:ins>
      <w:ins w:id="104" w:author="Nguyễn Trần Minh Đức" w:date="2022-06-13T16:05:00Z">
        <w:r w:rsidR="00A60751">
          <w:rPr>
            <w:rFonts w:ascii="Times New Roman" w:hAnsi="Times New Roman" w:cs="Times New Roman"/>
            <w:sz w:val="24"/>
            <w:szCs w:val="24"/>
          </w:rPr>
          <w:t>.</w:t>
        </w:r>
      </w:ins>
    </w:p>
    <w:p w14:paraId="6DDA9F1E" w14:textId="4A2760E8" w:rsidR="006369D5" w:rsidRDefault="453A2BDC" w:rsidP="00F21994">
      <w:pPr>
        <w:pStyle w:val="ListParagraph"/>
        <w:numPr>
          <w:ilvl w:val="0"/>
          <w:numId w:val="6"/>
        </w:numPr>
        <w:spacing w:after="0" w:line="276" w:lineRule="auto"/>
        <w:ind w:left="1276" w:hanging="283"/>
        <w:jc w:val="both"/>
        <w:rPr>
          <w:ins w:id="105" w:author="Nguyễn Trần Minh Đức" w:date="2022-06-13T16:24:00Z"/>
          <w:rFonts w:ascii="Times New Roman" w:hAnsi="Times New Roman" w:cs="Times New Roman"/>
          <w:sz w:val="24"/>
          <w:szCs w:val="24"/>
        </w:rPr>
      </w:pPr>
      <w:ins w:id="106" w:author="Nguyễn Trần Minh Đức" w:date="2022-06-13T16:02:00Z">
        <w:r w:rsidRPr="06D756E4">
          <w:rPr>
            <w:rFonts w:ascii="Times New Roman" w:hAnsi="Times New Roman" w:cs="Times New Roman"/>
            <w:sz w:val="24"/>
            <w:szCs w:val="24"/>
          </w:rPr>
          <w:t xml:space="preserve">10 </w:t>
        </w:r>
      </w:ins>
      <w:r w:rsidRPr="06D756E4">
        <w:rPr>
          <w:rFonts w:ascii="Times New Roman" w:hAnsi="Times New Roman" w:cs="Times New Roman"/>
          <w:sz w:val="24"/>
          <w:szCs w:val="24"/>
        </w:rPr>
        <w:t xml:space="preserve">năm </w:t>
      </w:r>
      <w:ins w:id="107" w:author="Nguyễn Trần Minh Đức" w:date="2022-06-13T16:02:00Z">
        <w:r w:rsidRPr="06D756E4">
          <w:rPr>
            <w:rFonts w:ascii="Times New Roman" w:hAnsi="Times New Roman" w:cs="Times New Roman"/>
            <w:sz w:val="24"/>
            <w:szCs w:val="24"/>
          </w:rPr>
          <w:t>trước, bệnh nhân phát hiện đái tháo đư</w:t>
        </w:r>
      </w:ins>
      <w:ins w:id="108" w:author="Nguyễn Trần Minh Đức" w:date="2022-06-13T16:03:00Z">
        <w:r w:rsidRPr="06D756E4">
          <w:rPr>
            <w:rFonts w:ascii="Times New Roman" w:hAnsi="Times New Roman" w:cs="Times New Roman"/>
            <w:sz w:val="24"/>
            <w:szCs w:val="24"/>
          </w:rPr>
          <w:t>ờng</w:t>
        </w:r>
      </w:ins>
      <w:ins w:id="109" w:author="Nguyễn Trần Minh Đức" w:date="2022-06-13T16:17:00Z">
        <w:r w:rsidR="2DF7943C" w:rsidRPr="06D756E4">
          <w:rPr>
            <w:rFonts w:ascii="Times New Roman" w:hAnsi="Times New Roman" w:cs="Times New Roman"/>
            <w:sz w:val="24"/>
            <w:szCs w:val="24"/>
          </w:rPr>
          <w:t xml:space="preserve"> type 2</w:t>
        </w:r>
      </w:ins>
      <w:ins w:id="110" w:author="Nguyễn Trần Minh Đức" w:date="2022-06-13T16:03:00Z">
        <w:r w:rsidRPr="06D756E4">
          <w:rPr>
            <w:rFonts w:ascii="Times New Roman" w:hAnsi="Times New Roman" w:cs="Times New Roman"/>
            <w:sz w:val="24"/>
            <w:szCs w:val="24"/>
          </w:rPr>
          <w:t>, theo dõi và điều trị tại BV Bến Tre, đường huyết</w:t>
        </w:r>
        <w:r w:rsidR="42102F4D" w:rsidRPr="06D756E4">
          <w:rPr>
            <w:rFonts w:ascii="Times New Roman" w:hAnsi="Times New Roman" w:cs="Times New Roman"/>
            <w:sz w:val="24"/>
            <w:szCs w:val="24"/>
          </w:rPr>
          <w:t xml:space="preserve"> đói</w:t>
        </w:r>
        <w:r w:rsidRPr="06D756E4">
          <w:rPr>
            <w:rFonts w:ascii="Times New Roman" w:hAnsi="Times New Roman" w:cs="Times New Roman"/>
            <w:sz w:val="24"/>
            <w:szCs w:val="24"/>
          </w:rPr>
          <w:t xml:space="preserve"> mao mạch dao động từ </w:t>
        </w:r>
        <w:r w:rsidR="42102F4D" w:rsidRPr="06D756E4">
          <w:rPr>
            <w:rFonts w:ascii="Times New Roman" w:hAnsi="Times New Roman" w:cs="Times New Roman"/>
            <w:sz w:val="24"/>
            <w:szCs w:val="24"/>
          </w:rPr>
          <w:t xml:space="preserve">130-140 mg/dL, </w:t>
        </w:r>
      </w:ins>
      <w:ins w:id="111" w:author="Nguyễn Trần Minh Đức" w:date="2022-06-13T16:05:00Z">
        <w:r w:rsidR="337350F1" w:rsidRPr="06D756E4">
          <w:rPr>
            <w:rFonts w:ascii="Times New Roman" w:hAnsi="Times New Roman" w:cs="Times New Roman"/>
            <w:sz w:val="24"/>
            <w:szCs w:val="24"/>
          </w:rPr>
          <w:t xml:space="preserve">đường huyết mao mạch đói cao nhất ghi nhận 200 mg/dL, </w:t>
        </w:r>
        <w:r w:rsidR="29127842" w:rsidRPr="06D756E4">
          <w:rPr>
            <w:rFonts w:ascii="Times New Roman" w:hAnsi="Times New Roman" w:cs="Times New Roman"/>
            <w:sz w:val="24"/>
            <w:szCs w:val="24"/>
          </w:rPr>
          <w:t xml:space="preserve">chưa rõ HbA1c, chưa từng hạ đường huyết. Hiện tại bệnh nhân đang uống </w:t>
        </w:r>
      </w:ins>
      <w:ins w:id="112" w:author="Nguyễn Trần Minh Đức" w:date="2022-06-13T16:06:00Z">
        <w:r w:rsidR="244C6DEA" w:rsidRPr="06D756E4">
          <w:rPr>
            <w:rFonts w:ascii="Times New Roman" w:hAnsi="Times New Roman" w:cs="Times New Roman"/>
            <w:sz w:val="24"/>
            <w:szCs w:val="24"/>
          </w:rPr>
          <w:t>Diamicron</w:t>
        </w:r>
        <w:r w:rsidR="25CC4678" w:rsidRPr="06D756E4">
          <w:rPr>
            <w:rFonts w:ascii="Times New Roman" w:hAnsi="Times New Roman" w:cs="Times New Roman"/>
            <w:sz w:val="24"/>
            <w:szCs w:val="24"/>
          </w:rPr>
          <w:t xml:space="preserve"> 30mg 1 viên uống sáng </w:t>
        </w:r>
      </w:ins>
      <w:ins w:id="113" w:author="Nguyễn Trần Minh Đức" w:date="2022-06-13T18:48:00Z">
        <w:r w:rsidR="3CA9582E" w:rsidRPr="06D756E4">
          <w:rPr>
            <w:rFonts w:ascii="Times New Roman" w:hAnsi="Times New Roman" w:cs="Times New Roman"/>
            <w:sz w:val="24"/>
            <w:szCs w:val="24"/>
          </w:rPr>
          <w:t>trước</w:t>
        </w:r>
      </w:ins>
      <w:ins w:id="114" w:author="Nguyễn Trần Minh Đức" w:date="2022-06-13T16:06:00Z">
        <w:r w:rsidR="25CC4678" w:rsidRPr="06D756E4">
          <w:rPr>
            <w:rFonts w:ascii="Times New Roman" w:hAnsi="Times New Roman" w:cs="Times New Roman"/>
            <w:sz w:val="24"/>
            <w:szCs w:val="24"/>
          </w:rPr>
          <w:t xml:space="preserve"> ăn.</w:t>
        </w:r>
      </w:ins>
    </w:p>
    <w:p w14:paraId="5942D889" w14:textId="13F12EA2" w:rsidR="004E6DF6" w:rsidRDefault="008A36E0" w:rsidP="00F21994">
      <w:pPr>
        <w:pStyle w:val="ListParagraph"/>
        <w:numPr>
          <w:ilvl w:val="0"/>
          <w:numId w:val="6"/>
        </w:numPr>
        <w:spacing w:after="0" w:line="276" w:lineRule="auto"/>
        <w:ind w:left="1276" w:hanging="283"/>
        <w:jc w:val="both"/>
        <w:rPr>
          <w:ins w:id="115" w:author="Nguyễn Trần Minh Đức" w:date="2022-06-13T15:58:00Z"/>
          <w:rFonts w:ascii="Times New Roman" w:hAnsi="Times New Roman" w:cs="Times New Roman"/>
          <w:sz w:val="24"/>
          <w:szCs w:val="24"/>
        </w:rPr>
      </w:pPr>
      <w:ins w:id="116" w:author="Nguyễn Trần Minh Đức" w:date="2022-06-13T16:26:00Z">
        <w:r>
          <w:rPr>
            <w:rFonts w:ascii="Times New Roman" w:hAnsi="Times New Roman" w:cs="Times New Roman"/>
            <w:sz w:val="24"/>
            <w:szCs w:val="24"/>
          </w:rPr>
          <w:t>Cách đây 1 tháng, bệnh nhân đã được chọc hút tế bào tuyến giáp bằng kim nhỏ</w:t>
        </w:r>
      </w:ins>
      <w:ins w:id="117" w:author="Nguyễn Trần Minh Đức" w:date="2022-06-13T16:27:00Z">
        <w:r>
          <w:rPr>
            <w:rFonts w:ascii="Times New Roman" w:hAnsi="Times New Roman" w:cs="Times New Roman"/>
            <w:sz w:val="24"/>
            <w:szCs w:val="24"/>
          </w:rPr>
          <w:t>, bệnh nhân khai kết quả lành tính, chưa bổ sung giấy.</w:t>
        </w:r>
      </w:ins>
      <w:ins w:id="118" w:author="Nguyễn Trần Minh Đức" w:date="2022-06-13T16:26:00Z"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</w:p>
    <w:p w14:paraId="6A6690B1" w14:textId="0945F461" w:rsidR="005E6F8D" w:rsidRPr="00970D6A" w:rsidDel="009B2D40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1276" w:hanging="283"/>
        <w:jc w:val="both"/>
        <w:rPr>
          <w:del w:id="119" w:author="Nguyễn Trần Minh Đức" w:date="2022-06-13T16:07:00Z"/>
          <w:rFonts w:ascii="Times New Roman" w:hAnsi="Times New Roman" w:cs="Times New Roman"/>
          <w:sz w:val="24"/>
          <w:szCs w:val="24"/>
        </w:rPr>
      </w:pPr>
      <w:del w:id="120" w:author="Nguyễn Trần Minh Đức" w:date="2022-06-13T16:07:00Z">
        <w:r w:rsidRPr="00970D6A" w:rsidDel="009B2D40">
          <w:rPr>
            <w:rFonts w:ascii="Times New Roman" w:hAnsi="Times New Roman" w:cs="Times New Roman"/>
            <w:sz w:val="24"/>
            <w:szCs w:val="24"/>
          </w:rPr>
          <w:delText xml:space="preserve">3 năm nay, bệnh nhân thỉnh thoảng có những cơn đau ngực </w:delText>
        </w:r>
        <w:r w:rsidR="004A59C7" w:rsidRPr="00970D6A" w:rsidDel="009B2D40">
          <w:rPr>
            <w:rFonts w:ascii="Times New Roman" w:hAnsi="Times New Roman" w:cs="Times New Roman"/>
            <w:sz w:val="24"/>
            <w:szCs w:val="24"/>
          </w:rPr>
          <w:delText xml:space="preserve">sau xương ức, </w:delText>
        </w:r>
        <w:r w:rsidR="000756D2" w:rsidRPr="00970D6A" w:rsidDel="009B2D40">
          <w:rPr>
            <w:rFonts w:ascii="Times New Roman" w:hAnsi="Times New Roman" w:cs="Times New Roman"/>
            <w:sz w:val="24"/>
            <w:szCs w:val="24"/>
          </w:rPr>
          <w:delText>không lan, khoảng</w:delText>
        </w:r>
        <w:r w:rsidR="00000BF4" w:rsidRPr="00970D6A" w:rsidDel="009B2D40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Pr="00970D6A" w:rsidDel="009B2D40">
          <w:rPr>
            <w:rFonts w:ascii="Times New Roman" w:hAnsi="Times New Roman" w:cs="Times New Roman"/>
            <w:sz w:val="24"/>
            <w:szCs w:val="24"/>
          </w:rPr>
          <w:delText>3-</w:delText>
        </w:r>
        <w:r w:rsidR="00000BF4" w:rsidRPr="00970D6A" w:rsidDel="009B2D40">
          <w:rPr>
            <w:rFonts w:ascii="Times New Roman" w:hAnsi="Times New Roman" w:cs="Times New Roman"/>
            <w:sz w:val="24"/>
            <w:szCs w:val="24"/>
          </w:rPr>
          <w:delText>5</w:delText>
        </w:r>
        <w:r w:rsidRPr="00970D6A" w:rsidDel="009B2D40">
          <w:rPr>
            <w:rFonts w:ascii="Times New Roman" w:hAnsi="Times New Roman" w:cs="Times New Roman"/>
            <w:sz w:val="24"/>
            <w:szCs w:val="24"/>
          </w:rPr>
          <w:delText xml:space="preserve"> phút</w:delText>
        </w:r>
        <w:r w:rsidR="00000BF4" w:rsidRPr="00970D6A" w:rsidDel="009B2D40">
          <w:rPr>
            <w:rFonts w:ascii="Times New Roman" w:hAnsi="Times New Roman" w:cs="Times New Roman"/>
            <w:sz w:val="24"/>
            <w:szCs w:val="24"/>
          </w:rPr>
          <w:delText xml:space="preserve">, </w:delText>
        </w:r>
        <w:r w:rsidR="004A59C7" w:rsidRPr="00970D6A" w:rsidDel="009B2D40">
          <w:rPr>
            <w:rFonts w:ascii="Times New Roman" w:hAnsi="Times New Roman" w:cs="Times New Roman"/>
            <w:sz w:val="24"/>
            <w:szCs w:val="24"/>
          </w:rPr>
          <w:delText>khởi phát khi đang chạy xe</w:delText>
        </w:r>
        <w:r w:rsidRPr="00970D6A" w:rsidDel="009B2D40">
          <w:rPr>
            <w:rFonts w:ascii="Times New Roman" w:hAnsi="Times New Roman" w:cs="Times New Roman"/>
            <w:sz w:val="24"/>
            <w:szCs w:val="24"/>
          </w:rPr>
          <w:delText>,</w:delText>
        </w:r>
        <w:r w:rsidR="00000BF4" w:rsidRPr="00970D6A" w:rsidDel="009B2D40">
          <w:rPr>
            <w:rFonts w:ascii="Times New Roman" w:hAnsi="Times New Roman" w:cs="Times New Roman"/>
            <w:sz w:val="24"/>
            <w:szCs w:val="24"/>
          </w:rPr>
          <w:delText xml:space="preserve"> giảm khi nghỉ, kèm</w:delText>
        </w:r>
        <w:r w:rsidRPr="00970D6A" w:rsidDel="009B2D40">
          <w:rPr>
            <w:rFonts w:ascii="Times New Roman" w:hAnsi="Times New Roman" w:cs="Times New Roman"/>
            <w:sz w:val="24"/>
            <w:szCs w:val="24"/>
          </w:rPr>
          <w:delText xml:space="preserve"> thở nặng</w:delText>
        </w:r>
        <w:r w:rsidR="00000BF4" w:rsidRPr="00970D6A" w:rsidDel="009B2D40">
          <w:rPr>
            <w:rFonts w:ascii="Times New Roman" w:hAnsi="Times New Roman" w:cs="Times New Roman"/>
            <w:sz w:val="24"/>
            <w:szCs w:val="24"/>
          </w:rPr>
          <w:delText xml:space="preserve"> khi</w:delText>
        </w:r>
        <w:r w:rsidRPr="00970D6A" w:rsidDel="009B2D40">
          <w:rPr>
            <w:rFonts w:ascii="Times New Roman" w:hAnsi="Times New Roman" w:cs="Times New Roman"/>
            <w:sz w:val="24"/>
            <w:szCs w:val="24"/>
          </w:rPr>
          <w:delText xml:space="preserve"> gắng sức, gắng sức giảm</w:delText>
        </w:r>
        <w:r w:rsidR="00084D0C" w:rsidRPr="00970D6A" w:rsidDel="009B2D40">
          <w:rPr>
            <w:rFonts w:ascii="Times New Roman" w:hAnsi="Times New Roman" w:cs="Times New Roman"/>
            <w:sz w:val="24"/>
            <w:szCs w:val="24"/>
          </w:rPr>
          <w:delText>,</w:delText>
        </w:r>
        <w:r w:rsidR="005E6F8D" w:rsidRPr="00970D6A" w:rsidDel="009B2D40">
          <w:rPr>
            <w:rFonts w:ascii="Times New Roman" w:hAnsi="Times New Roman" w:cs="Times New Roman"/>
            <w:sz w:val="24"/>
            <w:szCs w:val="24"/>
          </w:rPr>
          <w:delText xml:space="preserve"> chưa được chẩn đoán và </w:delText>
        </w:r>
        <w:r w:rsidRPr="00970D6A" w:rsidDel="009B2D40">
          <w:rPr>
            <w:rFonts w:ascii="Times New Roman" w:hAnsi="Times New Roman" w:cs="Times New Roman"/>
            <w:sz w:val="24"/>
            <w:szCs w:val="24"/>
          </w:rPr>
          <w:delText>điều trị</w:delText>
        </w:r>
        <w:r w:rsidR="005E6F8D" w:rsidRPr="00970D6A" w:rsidDel="009B2D40">
          <w:rPr>
            <w:rFonts w:ascii="Times New Roman" w:hAnsi="Times New Roman" w:cs="Times New Roman"/>
            <w:sz w:val="24"/>
            <w:szCs w:val="24"/>
          </w:rPr>
          <w:delText>.</w:delText>
        </w:r>
      </w:del>
    </w:p>
    <w:p w14:paraId="2B42A440" w14:textId="50785C32" w:rsidR="00E46597" w:rsidRPr="00970D6A" w:rsidRDefault="005E6F8D" w:rsidP="00F21994">
      <w:pPr>
        <w:pStyle w:val="ListParagraph"/>
        <w:numPr>
          <w:ilvl w:val="0"/>
          <w:numId w:val="6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Bệnh nhân</w:t>
      </w:r>
      <w:r w:rsidR="00084D0C" w:rsidRPr="00970D6A">
        <w:rPr>
          <w:rFonts w:ascii="Times New Roman" w:hAnsi="Times New Roman" w:cs="Times New Roman"/>
          <w:sz w:val="24"/>
          <w:szCs w:val="24"/>
        </w:rPr>
        <w:t xml:space="preserve"> chưa từng phù, chưa từng nhập viện vì đau ngực hay khó thở. </w:t>
      </w:r>
    </w:p>
    <w:p w14:paraId="3165A748" w14:textId="58AEC197" w:rsidR="00E46597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Không ghi nhận tiền căn </w:t>
      </w:r>
      <w:del w:id="121" w:author="Nguyễn Trần Minh Đức" w:date="2022-06-13T16:07:00Z">
        <w:r w:rsidRPr="00970D6A" w:rsidDel="009B2D40">
          <w:rPr>
            <w:rFonts w:ascii="Times New Roman" w:hAnsi="Times New Roman" w:cs="Times New Roman"/>
            <w:sz w:val="24"/>
            <w:szCs w:val="24"/>
          </w:rPr>
          <w:delText xml:space="preserve">THA, ĐTĐ, các bệnh lý tim mạch, </w:delText>
        </w:r>
      </w:del>
      <w:r w:rsidRPr="00970D6A">
        <w:rPr>
          <w:rFonts w:ascii="Times New Roman" w:hAnsi="Times New Roman" w:cs="Times New Roman"/>
          <w:sz w:val="24"/>
          <w:szCs w:val="24"/>
        </w:rPr>
        <w:t xml:space="preserve">bệnh thận, bệnh lý </w:t>
      </w:r>
      <w:r w:rsidR="005C31EA" w:rsidRPr="00970D6A">
        <w:rPr>
          <w:rFonts w:ascii="Times New Roman" w:hAnsi="Times New Roman" w:cs="Times New Roman"/>
          <w:sz w:val="24"/>
          <w:szCs w:val="24"/>
        </w:rPr>
        <w:t xml:space="preserve">chuyển hóa hay </w:t>
      </w:r>
      <w:r w:rsidRPr="00970D6A">
        <w:rPr>
          <w:rFonts w:ascii="Times New Roman" w:hAnsi="Times New Roman" w:cs="Times New Roman"/>
          <w:sz w:val="24"/>
          <w:szCs w:val="24"/>
        </w:rPr>
        <w:t>bệnh lý ác tính</w:t>
      </w:r>
      <w:r w:rsidR="005C31EA" w:rsidRPr="00970D6A">
        <w:rPr>
          <w:rFonts w:ascii="Times New Roman" w:hAnsi="Times New Roman" w:cs="Times New Roman"/>
          <w:sz w:val="24"/>
          <w:szCs w:val="24"/>
        </w:rPr>
        <w:t>.</w:t>
      </w:r>
    </w:p>
    <w:p w14:paraId="3ADACFBE" w14:textId="1EC501E3" w:rsidR="00B92CE8" w:rsidRPr="00970D6A" w:rsidRDefault="00E46597" w:rsidP="00F21994">
      <w:pPr>
        <w:pStyle w:val="ListParagraph"/>
        <w:numPr>
          <w:ilvl w:val="0"/>
          <w:numId w:val="7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Ngoại khoa:</w:t>
      </w:r>
      <w:r w:rsidR="00B92CE8" w:rsidRPr="00970D6A">
        <w:rPr>
          <w:rFonts w:ascii="Times New Roman" w:hAnsi="Times New Roman" w:cs="Times New Roman"/>
          <w:sz w:val="24"/>
          <w:szCs w:val="24"/>
        </w:rPr>
        <w:t xml:space="preserve"> </w:t>
      </w:r>
      <w:del w:id="122" w:author="Nguyễn Trần Minh Đức" w:date="2022-06-13T16:07:00Z">
        <w:r w:rsidRPr="00970D6A" w:rsidDel="00C149CF">
          <w:rPr>
            <w:rFonts w:ascii="Times New Roman" w:hAnsi="Times New Roman" w:cs="Times New Roman"/>
            <w:sz w:val="24"/>
            <w:szCs w:val="24"/>
          </w:rPr>
          <w:delText>Không ghi nhận tiền căn phẫu thuật, chấn thương</w:delText>
        </w:r>
        <w:r w:rsidR="00B92CE8" w:rsidRPr="00970D6A" w:rsidDel="00C149CF">
          <w:rPr>
            <w:rFonts w:ascii="Times New Roman" w:hAnsi="Times New Roman" w:cs="Times New Roman"/>
            <w:sz w:val="24"/>
            <w:szCs w:val="24"/>
          </w:rPr>
          <w:delText>.</w:delText>
        </w:r>
      </w:del>
      <w:ins w:id="123" w:author="Nguyễn Trần Minh Đức" w:date="2022-06-13T16:07:00Z">
        <w:r w:rsidR="00C149CF">
          <w:rPr>
            <w:rFonts w:ascii="Times New Roman" w:hAnsi="Times New Roman" w:cs="Times New Roman"/>
            <w:sz w:val="24"/>
            <w:szCs w:val="24"/>
          </w:rPr>
          <w:t xml:space="preserve">Cách đây 30 năm, mổ nội soi cắt </w:t>
        </w:r>
      </w:ins>
      <w:ins w:id="124" w:author="Nguyễn Trần Minh Đức" w:date="2022-06-13T17:14:00Z">
        <w:r w:rsidR="006C73E8">
          <w:rPr>
            <w:rFonts w:ascii="Times New Roman" w:hAnsi="Times New Roman" w:cs="Times New Roman"/>
            <w:sz w:val="24"/>
            <w:szCs w:val="24"/>
            <w:lang w:val="vi-VN"/>
          </w:rPr>
          <w:t>t</w:t>
        </w:r>
      </w:ins>
      <w:ins w:id="125" w:author="Nguyễn Trần Minh Đức" w:date="2022-06-13T17:15:00Z">
        <w:r w:rsidR="006C73E8">
          <w:rPr>
            <w:rFonts w:ascii="Times New Roman" w:hAnsi="Times New Roman" w:cs="Times New Roman"/>
            <w:sz w:val="24"/>
            <w:szCs w:val="24"/>
            <w:lang w:val="vi-VN"/>
          </w:rPr>
          <w:t>ử cung và 2 phần phụ</w:t>
        </w:r>
      </w:ins>
      <w:ins w:id="126" w:author="Nguyễn Trần Minh Đức" w:date="2022-06-13T16:08:00Z">
        <w:r w:rsidR="00F97CF0">
          <w:rPr>
            <w:rFonts w:ascii="Times New Roman" w:hAnsi="Times New Roman" w:cs="Times New Roman"/>
            <w:sz w:val="24"/>
            <w:szCs w:val="24"/>
          </w:rPr>
          <w:t>, mổ sỏi thận.</w:t>
        </w:r>
      </w:ins>
    </w:p>
    <w:p w14:paraId="75ED849E" w14:textId="35BAC5D4" w:rsidR="00E46597" w:rsidRPr="00970D6A" w:rsidRDefault="00E46597" w:rsidP="00F21994">
      <w:pPr>
        <w:pStyle w:val="ListParagraph"/>
        <w:numPr>
          <w:ilvl w:val="0"/>
          <w:numId w:val="7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Thói quen </w:t>
      </w:r>
      <w:r w:rsidR="007A76A8" w:rsidRPr="00970D6A">
        <w:rPr>
          <w:rFonts w:ascii="Times New Roman" w:hAnsi="Times New Roman" w:cs="Times New Roman"/>
          <w:sz w:val="24"/>
          <w:szCs w:val="24"/>
        </w:rPr>
        <w:t>–</w:t>
      </w:r>
      <w:r w:rsidRPr="00970D6A">
        <w:rPr>
          <w:rFonts w:ascii="Times New Roman" w:hAnsi="Times New Roman" w:cs="Times New Roman"/>
          <w:sz w:val="24"/>
          <w:szCs w:val="24"/>
        </w:rPr>
        <w:t xml:space="preserve"> sinh hoạt:</w:t>
      </w:r>
    </w:p>
    <w:p w14:paraId="3405A8B8" w14:textId="22B23307" w:rsidR="00E46597" w:rsidRPr="00970D6A" w:rsidDel="00F97CF0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1276" w:hanging="283"/>
        <w:jc w:val="both"/>
        <w:rPr>
          <w:del w:id="127" w:author="Nguyễn Trần Minh Đức" w:date="2022-06-13T16:08:00Z"/>
          <w:rFonts w:ascii="Times New Roman" w:hAnsi="Times New Roman" w:cs="Times New Roman"/>
          <w:sz w:val="24"/>
          <w:szCs w:val="24"/>
        </w:rPr>
      </w:pPr>
      <w:del w:id="128" w:author="Nguyễn Trần Minh Đức" w:date="2022-06-13T16:08:00Z">
        <w:r w:rsidRPr="00970D6A" w:rsidDel="00F97CF0">
          <w:rPr>
            <w:rFonts w:ascii="Times New Roman" w:hAnsi="Times New Roman" w:cs="Times New Roman"/>
            <w:sz w:val="24"/>
            <w:szCs w:val="24"/>
          </w:rPr>
          <w:delText>Hút thuốc lá: 20 gói.năm.</w:delText>
        </w:r>
      </w:del>
    </w:p>
    <w:p w14:paraId="5826767B" w14:textId="3A67EF8F" w:rsidR="00E46597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del w:id="129" w:author="Nguyễn Trần Minh Đức" w:date="2022-06-13T16:08:00Z">
        <w:r w:rsidRPr="00970D6A" w:rsidDel="00F97CF0">
          <w:rPr>
            <w:rFonts w:ascii="Times New Roman" w:hAnsi="Times New Roman" w:cs="Times New Roman"/>
            <w:sz w:val="24"/>
            <w:szCs w:val="24"/>
          </w:rPr>
          <w:delText>Rượu bia: ít</w:delText>
        </w:r>
      </w:del>
      <w:ins w:id="130" w:author="Nguyễn Trần Minh Đức" w:date="2022-06-13T16:08:00Z">
        <w:r w:rsidR="00F97CF0">
          <w:rPr>
            <w:rFonts w:ascii="Times New Roman" w:hAnsi="Times New Roman" w:cs="Times New Roman"/>
            <w:sz w:val="24"/>
            <w:szCs w:val="24"/>
          </w:rPr>
          <w:t>Không hút thuốc lá, rượu bia</w:t>
        </w:r>
      </w:ins>
    </w:p>
    <w:p w14:paraId="4B4D145B" w14:textId="277EA90A" w:rsidR="00B92CE8" w:rsidRDefault="00B92CE8" w:rsidP="00F21994">
      <w:pPr>
        <w:pStyle w:val="ListParagraph"/>
        <w:numPr>
          <w:ilvl w:val="0"/>
          <w:numId w:val="6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del w:id="131" w:author="Nguyễn Trần Minh Đức" w:date="2022-06-13T16:08:00Z">
        <w:r w:rsidRPr="00970D6A" w:rsidDel="00F97CF0">
          <w:rPr>
            <w:rFonts w:ascii="Times New Roman" w:hAnsi="Times New Roman" w:cs="Times New Roman"/>
            <w:sz w:val="24"/>
            <w:szCs w:val="24"/>
          </w:rPr>
          <w:delText>Không c</w:delText>
        </w:r>
      </w:del>
      <w:ins w:id="132" w:author="Nguyễn Trần Minh Đức" w:date="2022-06-13T16:08:00Z">
        <w:r w:rsidR="00F97CF0">
          <w:rPr>
            <w:rFonts w:ascii="Times New Roman" w:hAnsi="Times New Roman" w:cs="Times New Roman"/>
            <w:sz w:val="24"/>
            <w:szCs w:val="24"/>
          </w:rPr>
          <w:t>C</w:t>
        </w:r>
      </w:ins>
      <w:r w:rsidRPr="00970D6A">
        <w:rPr>
          <w:rFonts w:ascii="Times New Roman" w:hAnsi="Times New Roman" w:cs="Times New Roman"/>
          <w:sz w:val="24"/>
          <w:szCs w:val="24"/>
        </w:rPr>
        <w:t>ó thói quen ăn mặn</w:t>
      </w:r>
    </w:p>
    <w:p w14:paraId="1FDF97B5" w14:textId="3F4984EB" w:rsidR="00972625" w:rsidRPr="00970D6A" w:rsidRDefault="009D55B2" w:rsidP="00F21994">
      <w:pPr>
        <w:pStyle w:val="ListParagraph"/>
        <w:numPr>
          <w:ilvl w:val="0"/>
          <w:numId w:val="6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ins w:id="133" w:author="Nguyễn Trần Minh Đức" w:date="2022-06-13T16:08:00Z">
        <w:r>
          <w:rPr>
            <w:rFonts w:ascii="Times New Roman" w:hAnsi="Times New Roman" w:cs="Times New Roman"/>
            <w:sz w:val="24"/>
            <w:szCs w:val="24"/>
          </w:rPr>
          <w:t xml:space="preserve">Không có </w:t>
        </w:r>
      </w:ins>
      <w:del w:id="134" w:author="Nguyễn Trần Minh Đức" w:date="2022-06-13T16:08:00Z">
        <w:r w:rsidR="00972625" w:rsidDel="009D55B2">
          <w:rPr>
            <w:rFonts w:ascii="Times New Roman" w:hAnsi="Times New Roman" w:cs="Times New Roman"/>
            <w:sz w:val="24"/>
            <w:szCs w:val="24"/>
          </w:rPr>
          <w:delText>T</w:delText>
        </w:r>
      </w:del>
      <w:ins w:id="135" w:author="Nguyễn Trần Minh Đức" w:date="2022-06-13T16:08:00Z">
        <w:r>
          <w:rPr>
            <w:rFonts w:ascii="Times New Roman" w:hAnsi="Times New Roman" w:cs="Times New Roman"/>
            <w:sz w:val="24"/>
            <w:szCs w:val="24"/>
          </w:rPr>
          <w:t>t</w:t>
        </w:r>
      </w:ins>
      <w:r w:rsidR="00972625">
        <w:rPr>
          <w:rFonts w:ascii="Times New Roman" w:hAnsi="Times New Roman" w:cs="Times New Roman"/>
          <w:sz w:val="24"/>
          <w:szCs w:val="24"/>
        </w:rPr>
        <w:t xml:space="preserve">hói quen tập thể dục </w:t>
      </w:r>
      <w:del w:id="136" w:author="Nguyễn Trần Minh Đức" w:date="2022-06-13T16:08:00Z">
        <w:r w:rsidR="00972625" w:rsidDel="009D55B2">
          <w:rPr>
            <w:rFonts w:ascii="Times New Roman" w:hAnsi="Times New Roman" w:cs="Times New Roman"/>
            <w:sz w:val="24"/>
            <w:szCs w:val="24"/>
          </w:rPr>
          <w:delText>buổi sáng: đi bộ chậm hoặc leo cầu thang chậm trong vòng 1 giờ</w:delText>
        </w:r>
      </w:del>
    </w:p>
    <w:p w14:paraId="569C2C24" w14:textId="415E8D69" w:rsidR="00E46597" w:rsidRPr="00970D6A" w:rsidRDefault="00E46597" w:rsidP="00F21994">
      <w:pPr>
        <w:pStyle w:val="ListParagraph"/>
        <w:numPr>
          <w:ilvl w:val="0"/>
          <w:numId w:val="7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Dị ứng: chưa ghi nhận</w:t>
      </w:r>
      <w:r w:rsidR="00B92CE8" w:rsidRPr="00970D6A">
        <w:rPr>
          <w:rFonts w:ascii="Times New Roman" w:hAnsi="Times New Roman" w:cs="Times New Roman"/>
          <w:sz w:val="24"/>
          <w:szCs w:val="24"/>
        </w:rPr>
        <w:t xml:space="preserve"> tiền căn dị ứng thuốc, thức ăn</w:t>
      </w:r>
    </w:p>
    <w:p w14:paraId="052099C3" w14:textId="77777777" w:rsidR="006F6367" w:rsidRDefault="00E46597" w:rsidP="00F21994">
      <w:pPr>
        <w:pStyle w:val="ListParagrap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Gia đình:</w:t>
      </w:r>
      <w:r w:rsidR="00B754DE" w:rsidRPr="00970D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7ABFE2" w14:textId="180D7E72" w:rsidR="00E46597" w:rsidRPr="00970D6A" w:rsidDel="009D55B2" w:rsidRDefault="006F6367" w:rsidP="006F6367">
      <w:pPr>
        <w:pStyle w:val="ListParagraph"/>
        <w:spacing w:after="0" w:line="276" w:lineRule="auto"/>
        <w:ind w:left="709"/>
        <w:jc w:val="both"/>
        <w:rPr>
          <w:del w:id="137" w:author="Nguyễn Trần Minh Đức" w:date="2022-06-13T16:09:00Z"/>
          <w:rFonts w:ascii="Times New Roman" w:hAnsi="Times New Roman" w:cs="Times New Roman"/>
          <w:sz w:val="24"/>
          <w:szCs w:val="24"/>
        </w:rPr>
      </w:pPr>
      <w:del w:id="138" w:author="Nguyễn Trần Minh Đức" w:date="2022-06-13T16:08:00Z">
        <w:r w:rsidDel="009D55B2">
          <w:rPr>
            <w:rFonts w:ascii="Times New Roman" w:hAnsi="Times New Roman" w:cs="Times New Roman"/>
            <w:sz w:val="24"/>
            <w:szCs w:val="24"/>
          </w:rPr>
          <w:delText>Anh trai thứ 3 bị bệnh tim (không rõ chẩn đoán) điều trị tại BV Chợ Rẫy, mất lúc 59 tuổi.</w:delText>
        </w:r>
      </w:del>
      <w:ins w:id="139" w:author="Nguyễn Trần Minh Đức" w:date="2022-06-13T16:08:00Z">
        <w:r w:rsidR="009D55B2">
          <w:rPr>
            <w:rFonts w:ascii="Times New Roman" w:hAnsi="Times New Roman" w:cs="Times New Roman"/>
            <w:sz w:val="24"/>
            <w:szCs w:val="24"/>
          </w:rPr>
          <w:t>Chưa ghi nh</w:t>
        </w:r>
      </w:ins>
      <w:ins w:id="140" w:author="Nguyễn Trần Minh Đức" w:date="2022-06-13T16:09:00Z">
        <w:r w:rsidR="009D55B2">
          <w:rPr>
            <w:rFonts w:ascii="Times New Roman" w:hAnsi="Times New Roman" w:cs="Times New Roman"/>
            <w:sz w:val="24"/>
            <w:szCs w:val="24"/>
          </w:rPr>
          <w:t>ận bệnh lí trong gia đình</w:t>
        </w:r>
      </w:ins>
    </w:p>
    <w:p w14:paraId="199ADD35" w14:textId="77777777" w:rsidR="003146DA" w:rsidRPr="00970D6A" w:rsidRDefault="003146DA">
      <w:pPr>
        <w:pStyle w:val="ListParagrap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  <w:pPrChange w:id="141" w:author="Nguyễn Trần Minh Đức" w:date="2022-06-13T16:09:00Z">
          <w:pPr>
            <w:spacing w:after="0" w:line="276" w:lineRule="auto"/>
            <w:jc w:val="both"/>
          </w:pPr>
        </w:pPrChange>
      </w:pPr>
    </w:p>
    <w:p w14:paraId="05202B6E" w14:textId="2C18997F" w:rsidR="00E46597" w:rsidRPr="00970D6A" w:rsidRDefault="00E46597" w:rsidP="00F21994">
      <w:pPr>
        <w:pStyle w:val="ListParagrap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>Lược qua các cơ quan</w:t>
      </w:r>
    </w:p>
    <w:p w14:paraId="3E2EC4C5" w14:textId="77777777" w:rsidR="00E46597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Tim mạch: không khó thở, không đau ngực, không vã mồ hôi, không đánh trống ngực</w:t>
      </w:r>
    </w:p>
    <w:p w14:paraId="233FA10B" w14:textId="5559A61D" w:rsidR="00E46597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Hô hấp: </w:t>
      </w:r>
      <w:del w:id="142" w:author="Nguyễn Trần Minh Đức" w:date="2022-06-13T16:09:00Z">
        <w:r w:rsidRPr="00970D6A" w:rsidDel="00D40C90">
          <w:rPr>
            <w:rFonts w:ascii="Times New Roman" w:hAnsi="Times New Roman" w:cs="Times New Roman"/>
            <w:sz w:val="24"/>
            <w:szCs w:val="24"/>
          </w:rPr>
          <w:delText>ho</w:delText>
        </w:r>
        <w:r w:rsidR="00BD5834" w:rsidRPr="00970D6A" w:rsidDel="00D40C90">
          <w:rPr>
            <w:rFonts w:ascii="Times New Roman" w:hAnsi="Times New Roman" w:cs="Times New Roman"/>
            <w:sz w:val="24"/>
            <w:szCs w:val="24"/>
          </w:rPr>
          <w:delText xml:space="preserve"> khan ít về đêm</w:delText>
        </w:r>
      </w:del>
      <w:ins w:id="143" w:author="Nguyễn Trần Minh Đức" w:date="2022-06-13T16:09:00Z">
        <w:r w:rsidR="00D40C90">
          <w:rPr>
            <w:rFonts w:ascii="Times New Roman" w:hAnsi="Times New Roman" w:cs="Times New Roman"/>
            <w:sz w:val="24"/>
            <w:szCs w:val="24"/>
          </w:rPr>
          <w:t>không ho</w:t>
        </w:r>
      </w:ins>
      <w:r w:rsidRPr="00970D6A">
        <w:rPr>
          <w:rFonts w:ascii="Times New Roman" w:hAnsi="Times New Roman" w:cs="Times New Roman"/>
          <w:sz w:val="24"/>
          <w:szCs w:val="24"/>
        </w:rPr>
        <w:t>, không sổ mũi, nghẹt mũi</w:t>
      </w:r>
    </w:p>
    <w:p w14:paraId="5B11F6EA" w14:textId="77777777" w:rsidR="00E46597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Tiêu hóa: không đau bụng, không tiêu chảy, tiêu phân vàng đóng khuôn</w:t>
      </w:r>
    </w:p>
    <w:p w14:paraId="5B3A59A1" w14:textId="014EA1CA" w:rsidR="00E46597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Tiết niệu: </w:t>
      </w:r>
      <w:r w:rsidR="00BD5834" w:rsidRPr="00970D6A">
        <w:rPr>
          <w:rFonts w:ascii="Times New Roman" w:hAnsi="Times New Roman" w:cs="Times New Roman"/>
          <w:sz w:val="24"/>
          <w:szCs w:val="24"/>
        </w:rPr>
        <w:t>tiểu bình thường,</w:t>
      </w:r>
      <w:r w:rsidRPr="00970D6A">
        <w:rPr>
          <w:rFonts w:ascii="Times New Roman" w:hAnsi="Times New Roman" w:cs="Times New Roman"/>
          <w:sz w:val="24"/>
          <w:szCs w:val="24"/>
        </w:rPr>
        <w:t xml:space="preserve"> không tiểu gắt buốt, lắt nhắt, nước tiểu vàng trong</w:t>
      </w:r>
    </w:p>
    <w:p w14:paraId="688D6188" w14:textId="77777777" w:rsidR="00E46597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Thần kinh: không đau đầu, không chóng mặt</w:t>
      </w:r>
    </w:p>
    <w:p w14:paraId="12E39BC4" w14:textId="77777777" w:rsidR="00E46597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Cơ xương khớp: không đau khớp, không giới hạn vận động</w:t>
      </w:r>
    </w:p>
    <w:p w14:paraId="40DB5D42" w14:textId="370C015D" w:rsidR="00E46597" w:rsidRPr="00970D6A" w:rsidDel="004A10CD" w:rsidRDefault="00E46597" w:rsidP="00F21994">
      <w:pPr>
        <w:spacing w:after="0" w:line="276" w:lineRule="auto"/>
        <w:jc w:val="both"/>
        <w:rPr>
          <w:del w:id="144" w:author="Nguyễn Trần Minh Đức" w:date="2022-06-13T16:09:00Z"/>
          <w:rFonts w:ascii="Times New Roman" w:hAnsi="Times New Roman" w:cs="Times New Roman"/>
          <w:sz w:val="24"/>
          <w:szCs w:val="24"/>
        </w:rPr>
      </w:pPr>
    </w:p>
    <w:p w14:paraId="3A958983" w14:textId="35A5826E" w:rsidR="00E46597" w:rsidRPr="00970D6A" w:rsidRDefault="00E46597" w:rsidP="00F21994">
      <w:pPr>
        <w:pStyle w:val="ListParagrap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 xml:space="preserve">Khám </w:t>
      </w:r>
      <w:r w:rsidRPr="00970D6A">
        <w:rPr>
          <w:rFonts w:ascii="Times New Roman" w:hAnsi="Times New Roman" w:cs="Times New Roman"/>
          <w:sz w:val="24"/>
          <w:szCs w:val="24"/>
        </w:rPr>
        <w:t xml:space="preserve">(8h ngày </w:t>
      </w:r>
      <w:del w:id="145" w:author="Nguyễn Trần Minh Đức" w:date="2022-06-13T16:10:00Z">
        <w:r w:rsidR="00A54275" w:rsidRPr="00970D6A" w:rsidDel="004A10CD">
          <w:rPr>
            <w:rFonts w:ascii="Times New Roman" w:hAnsi="Times New Roman" w:cs="Times New Roman"/>
            <w:sz w:val="24"/>
            <w:szCs w:val="24"/>
          </w:rPr>
          <w:delText xml:space="preserve">7 </w:delText>
        </w:r>
      </w:del>
      <w:ins w:id="146" w:author="Nguyễn Trần Minh Đức" w:date="2022-06-13T16:10:00Z">
        <w:r w:rsidR="004A10CD">
          <w:rPr>
            <w:rFonts w:ascii="Times New Roman" w:hAnsi="Times New Roman" w:cs="Times New Roman"/>
            <w:sz w:val="24"/>
            <w:szCs w:val="24"/>
          </w:rPr>
          <w:t>2</w:t>
        </w:r>
        <w:r w:rsidR="004A10CD" w:rsidRPr="00970D6A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="00A54275" w:rsidRPr="00970D6A">
        <w:rPr>
          <w:rFonts w:ascii="Times New Roman" w:hAnsi="Times New Roman" w:cs="Times New Roman"/>
          <w:sz w:val="24"/>
          <w:szCs w:val="24"/>
        </w:rPr>
        <w:t xml:space="preserve">sau nhập viện – </w:t>
      </w:r>
      <w:ins w:id="147" w:author="Nguyễn Trần Minh Đức" w:date="2022-06-13T16:10:00Z">
        <w:r w:rsidR="004A10CD">
          <w:rPr>
            <w:rFonts w:ascii="Times New Roman" w:hAnsi="Times New Roman" w:cs="Times New Roman"/>
            <w:sz w:val="24"/>
            <w:szCs w:val="24"/>
          </w:rPr>
          <w:t>13</w:t>
        </w:r>
      </w:ins>
      <w:del w:id="148" w:author="Nguyễn Trần Minh Đức" w:date="2022-06-13T16:10:00Z">
        <w:r w:rsidRPr="00970D6A" w:rsidDel="004A10CD">
          <w:rPr>
            <w:rFonts w:ascii="Times New Roman" w:hAnsi="Times New Roman" w:cs="Times New Roman"/>
            <w:sz w:val="24"/>
            <w:szCs w:val="24"/>
          </w:rPr>
          <w:delText>06</w:delText>
        </w:r>
      </w:del>
      <w:r w:rsidRPr="00970D6A">
        <w:rPr>
          <w:rFonts w:ascii="Times New Roman" w:hAnsi="Times New Roman" w:cs="Times New Roman"/>
          <w:sz w:val="24"/>
          <w:szCs w:val="24"/>
        </w:rPr>
        <w:t>/06/2022)</w:t>
      </w:r>
    </w:p>
    <w:p w14:paraId="15C94CF2" w14:textId="68D2F164" w:rsidR="00E46597" w:rsidRPr="00970D6A" w:rsidRDefault="00E46597" w:rsidP="00F21994">
      <w:pPr>
        <w:pStyle w:val="ListParagraph"/>
        <w:numPr>
          <w:ilvl w:val="0"/>
          <w:numId w:val="4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Tổng quát:</w:t>
      </w:r>
    </w:p>
    <w:p w14:paraId="66999809" w14:textId="77777777" w:rsidR="00E46597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Tỉnh, tiếp xúc tốt</w:t>
      </w:r>
    </w:p>
    <w:p w14:paraId="2D6A6CFC" w14:textId="064F0079" w:rsidR="00E46597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Sinh hiệu: </w:t>
      </w:r>
      <w:r w:rsidR="00C12633" w:rsidRPr="00970D6A">
        <w:rPr>
          <w:rFonts w:ascii="Times New Roman" w:hAnsi="Times New Roman" w:cs="Times New Roman"/>
          <w:sz w:val="24"/>
          <w:szCs w:val="24"/>
        </w:rPr>
        <w:t>M</w:t>
      </w:r>
      <w:r w:rsidRPr="00970D6A">
        <w:rPr>
          <w:rFonts w:ascii="Times New Roman" w:hAnsi="Times New Roman" w:cs="Times New Roman"/>
          <w:sz w:val="24"/>
          <w:szCs w:val="24"/>
        </w:rPr>
        <w:t xml:space="preserve">ạch </w:t>
      </w:r>
      <w:del w:id="149" w:author="Nguyễn Trần Minh Đức" w:date="2022-06-13T16:10:00Z">
        <w:r w:rsidRPr="00970D6A" w:rsidDel="00E11710">
          <w:rPr>
            <w:rFonts w:ascii="Times New Roman" w:hAnsi="Times New Roman" w:cs="Times New Roman"/>
            <w:sz w:val="24"/>
            <w:szCs w:val="24"/>
          </w:rPr>
          <w:delText>104l</w:delText>
        </w:r>
      </w:del>
      <w:ins w:id="150" w:author="Nguyễn Trần Minh Đức" w:date="2022-06-13T16:10:00Z">
        <w:r w:rsidR="00E11710">
          <w:rPr>
            <w:rFonts w:ascii="Times New Roman" w:hAnsi="Times New Roman" w:cs="Times New Roman"/>
            <w:sz w:val="24"/>
            <w:szCs w:val="24"/>
          </w:rPr>
          <w:t>72l</w:t>
        </w:r>
      </w:ins>
      <w:r w:rsidRPr="00970D6A">
        <w:rPr>
          <w:rFonts w:ascii="Times New Roman" w:hAnsi="Times New Roman" w:cs="Times New Roman"/>
          <w:sz w:val="24"/>
          <w:szCs w:val="24"/>
        </w:rPr>
        <w:t>/p</w:t>
      </w:r>
      <w:r w:rsidR="00C12633" w:rsidRPr="00970D6A">
        <w:rPr>
          <w:rFonts w:ascii="Times New Roman" w:hAnsi="Times New Roman" w:cs="Times New Roman"/>
          <w:sz w:val="24"/>
          <w:szCs w:val="24"/>
        </w:rPr>
        <w:t>;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C12633" w:rsidRPr="00970D6A">
        <w:rPr>
          <w:rFonts w:ascii="Times New Roman" w:hAnsi="Times New Roman" w:cs="Times New Roman"/>
          <w:sz w:val="24"/>
          <w:szCs w:val="24"/>
        </w:rPr>
        <w:tab/>
      </w:r>
      <w:r w:rsidRPr="00970D6A">
        <w:rPr>
          <w:rFonts w:ascii="Times New Roman" w:hAnsi="Times New Roman" w:cs="Times New Roman"/>
          <w:sz w:val="24"/>
          <w:szCs w:val="24"/>
        </w:rPr>
        <w:t xml:space="preserve">HA </w:t>
      </w:r>
      <w:ins w:id="151" w:author="Nguyễn Trần Minh Đức" w:date="2022-06-13T16:10:00Z">
        <w:r w:rsidR="00E11710">
          <w:rPr>
            <w:rFonts w:ascii="Times New Roman" w:hAnsi="Times New Roman" w:cs="Times New Roman"/>
            <w:sz w:val="24"/>
            <w:szCs w:val="24"/>
          </w:rPr>
          <w:t>124</w:t>
        </w:r>
      </w:ins>
      <w:del w:id="152" w:author="Nguyễn Trần Minh Đức" w:date="2022-06-13T16:10:00Z">
        <w:r w:rsidR="0050775A" w:rsidRPr="00970D6A" w:rsidDel="00E11710">
          <w:rPr>
            <w:rFonts w:ascii="Times New Roman" w:hAnsi="Times New Roman" w:cs="Times New Roman"/>
            <w:sz w:val="24"/>
            <w:szCs w:val="24"/>
          </w:rPr>
          <w:delText>95</w:delText>
        </w:r>
      </w:del>
      <w:r w:rsidR="0050775A" w:rsidRPr="00970D6A">
        <w:rPr>
          <w:rFonts w:ascii="Times New Roman" w:hAnsi="Times New Roman" w:cs="Times New Roman"/>
          <w:sz w:val="24"/>
          <w:szCs w:val="24"/>
        </w:rPr>
        <w:t>/</w:t>
      </w:r>
      <w:ins w:id="153" w:author="Nguyễn Trần Minh Đức" w:date="2022-06-13T16:10:00Z">
        <w:r w:rsidR="00E11710">
          <w:rPr>
            <w:rFonts w:ascii="Times New Roman" w:hAnsi="Times New Roman" w:cs="Times New Roman"/>
            <w:sz w:val="24"/>
            <w:szCs w:val="24"/>
          </w:rPr>
          <w:t>74</w:t>
        </w:r>
      </w:ins>
      <w:del w:id="154" w:author="Nguyễn Trần Minh Đức" w:date="2022-06-13T16:10:00Z">
        <w:r w:rsidR="0050775A" w:rsidRPr="00970D6A" w:rsidDel="00E11710">
          <w:rPr>
            <w:rFonts w:ascii="Times New Roman" w:hAnsi="Times New Roman" w:cs="Times New Roman"/>
            <w:sz w:val="24"/>
            <w:szCs w:val="24"/>
          </w:rPr>
          <w:delText>65</w:delText>
        </w:r>
      </w:del>
      <w:r w:rsidRPr="00970D6A">
        <w:rPr>
          <w:rFonts w:ascii="Times New Roman" w:hAnsi="Times New Roman" w:cs="Times New Roman"/>
          <w:sz w:val="24"/>
          <w:szCs w:val="24"/>
        </w:rPr>
        <w:t xml:space="preserve"> mmHg</w:t>
      </w:r>
      <w:r w:rsidR="00C12633" w:rsidRPr="00970D6A">
        <w:rPr>
          <w:rFonts w:ascii="Times New Roman" w:hAnsi="Times New Roman" w:cs="Times New Roman"/>
          <w:sz w:val="24"/>
          <w:szCs w:val="24"/>
        </w:rPr>
        <w:t>;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C12633" w:rsidRPr="00970D6A">
        <w:rPr>
          <w:rFonts w:ascii="Times New Roman" w:hAnsi="Times New Roman" w:cs="Times New Roman"/>
          <w:sz w:val="24"/>
          <w:szCs w:val="24"/>
        </w:rPr>
        <w:tab/>
        <w:t>N</w:t>
      </w:r>
      <w:r w:rsidRPr="00970D6A">
        <w:rPr>
          <w:rFonts w:ascii="Times New Roman" w:hAnsi="Times New Roman" w:cs="Times New Roman"/>
          <w:sz w:val="24"/>
          <w:szCs w:val="24"/>
        </w:rPr>
        <w:t>hiệt độ 3</w:t>
      </w:r>
      <w:r w:rsidR="00C12633" w:rsidRPr="00970D6A">
        <w:rPr>
          <w:rFonts w:ascii="Times New Roman" w:hAnsi="Times New Roman" w:cs="Times New Roman"/>
          <w:sz w:val="24"/>
          <w:szCs w:val="24"/>
        </w:rPr>
        <w:t>6.</w:t>
      </w:r>
      <w:ins w:id="155" w:author="Nguyễn Trần Minh Đức" w:date="2022-06-13T16:10:00Z">
        <w:r w:rsidR="00E11710">
          <w:rPr>
            <w:rFonts w:ascii="Times New Roman" w:hAnsi="Times New Roman" w:cs="Times New Roman"/>
            <w:sz w:val="24"/>
            <w:szCs w:val="24"/>
          </w:rPr>
          <w:t>9</w:t>
        </w:r>
      </w:ins>
      <w:del w:id="156" w:author="Nguyễn Trần Minh Đức" w:date="2022-06-13T16:10:00Z">
        <w:r w:rsidR="00C12633" w:rsidRPr="00970D6A" w:rsidDel="00E11710">
          <w:rPr>
            <w:rFonts w:ascii="Times New Roman" w:hAnsi="Times New Roman" w:cs="Times New Roman"/>
            <w:sz w:val="24"/>
            <w:szCs w:val="24"/>
          </w:rPr>
          <w:delText>5</w:delText>
        </w:r>
      </w:del>
      <w:r w:rsidR="00C12633" w:rsidRPr="00970D6A"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 w:rsidRPr="00970D6A">
        <w:rPr>
          <w:rFonts w:ascii="Times New Roman" w:hAnsi="Times New Roman" w:cs="Times New Roman"/>
          <w:sz w:val="24"/>
          <w:szCs w:val="24"/>
        </w:rPr>
        <w:t>C</w:t>
      </w:r>
      <w:r w:rsidR="00C12633" w:rsidRPr="00970D6A">
        <w:rPr>
          <w:rFonts w:ascii="Times New Roman" w:hAnsi="Times New Roman" w:cs="Times New Roman"/>
          <w:sz w:val="24"/>
          <w:szCs w:val="24"/>
        </w:rPr>
        <w:t>;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C12633" w:rsidRPr="00970D6A">
        <w:rPr>
          <w:rFonts w:ascii="Times New Roman" w:hAnsi="Times New Roman" w:cs="Times New Roman"/>
          <w:sz w:val="24"/>
          <w:szCs w:val="24"/>
        </w:rPr>
        <w:tab/>
        <w:t>Nhịp</w:t>
      </w:r>
      <w:r w:rsidRPr="00970D6A">
        <w:rPr>
          <w:rFonts w:ascii="Times New Roman" w:hAnsi="Times New Roman" w:cs="Times New Roman"/>
          <w:sz w:val="24"/>
          <w:szCs w:val="24"/>
        </w:rPr>
        <w:t xml:space="preserve"> thở 20 l/p</w:t>
      </w:r>
    </w:p>
    <w:p w14:paraId="66E3BF9C" w14:textId="6927AE7E" w:rsidR="00E46597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Chiều cao: </w:t>
      </w:r>
      <w:r w:rsidR="00C01C6F" w:rsidRPr="00970D6A">
        <w:rPr>
          <w:rFonts w:ascii="Times New Roman" w:hAnsi="Times New Roman" w:cs="Times New Roman"/>
          <w:sz w:val="24"/>
          <w:szCs w:val="24"/>
        </w:rPr>
        <w:t>1</w:t>
      </w:r>
      <w:ins w:id="157" w:author="Nguyễn Trần Minh Đức" w:date="2022-06-13T16:11:00Z">
        <w:r w:rsidR="00E11710">
          <w:rPr>
            <w:rFonts w:ascii="Times New Roman" w:hAnsi="Times New Roman" w:cs="Times New Roman"/>
            <w:sz w:val="24"/>
            <w:szCs w:val="24"/>
          </w:rPr>
          <w:t>5</w:t>
        </w:r>
      </w:ins>
      <w:del w:id="158" w:author="Nguyễn Trần Minh Đức" w:date="2022-06-13T16:11:00Z">
        <w:r w:rsidR="00C01C6F" w:rsidRPr="00970D6A" w:rsidDel="00E11710">
          <w:rPr>
            <w:rFonts w:ascii="Times New Roman" w:hAnsi="Times New Roman" w:cs="Times New Roman"/>
            <w:sz w:val="24"/>
            <w:szCs w:val="24"/>
          </w:rPr>
          <w:delText>6</w:delText>
        </w:r>
      </w:del>
      <w:r w:rsidR="00C01C6F" w:rsidRPr="00970D6A">
        <w:rPr>
          <w:rFonts w:ascii="Times New Roman" w:hAnsi="Times New Roman" w:cs="Times New Roman"/>
          <w:sz w:val="24"/>
          <w:szCs w:val="24"/>
        </w:rPr>
        <w:t>5</w:t>
      </w:r>
      <w:r w:rsidRPr="00970D6A">
        <w:rPr>
          <w:rFonts w:ascii="Times New Roman" w:hAnsi="Times New Roman" w:cs="Times New Roman"/>
          <w:sz w:val="24"/>
          <w:szCs w:val="24"/>
        </w:rPr>
        <w:t>cm</w:t>
      </w:r>
      <w:r w:rsidR="00C01C6F" w:rsidRPr="00970D6A">
        <w:rPr>
          <w:rFonts w:ascii="Times New Roman" w:hAnsi="Times New Roman" w:cs="Times New Roman"/>
          <w:sz w:val="24"/>
          <w:szCs w:val="24"/>
        </w:rPr>
        <w:t>;</w:t>
      </w:r>
      <w:r w:rsidRPr="00970D6A">
        <w:rPr>
          <w:rFonts w:ascii="Times New Roman" w:hAnsi="Times New Roman" w:cs="Times New Roman"/>
          <w:sz w:val="24"/>
          <w:szCs w:val="24"/>
        </w:rPr>
        <w:tab/>
      </w:r>
      <w:r w:rsidRPr="00970D6A">
        <w:rPr>
          <w:rFonts w:ascii="Times New Roman" w:hAnsi="Times New Roman" w:cs="Times New Roman"/>
          <w:sz w:val="24"/>
          <w:szCs w:val="24"/>
        </w:rPr>
        <w:tab/>
        <w:t xml:space="preserve">Cân nặng: </w:t>
      </w:r>
      <w:ins w:id="159" w:author="Nguyễn Trần Minh Đức" w:date="2022-06-13T16:11:00Z">
        <w:r w:rsidR="00E11710">
          <w:rPr>
            <w:rFonts w:ascii="Times New Roman" w:hAnsi="Times New Roman" w:cs="Times New Roman"/>
            <w:sz w:val="24"/>
            <w:szCs w:val="24"/>
          </w:rPr>
          <w:t>75</w:t>
        </w:r>
      </w:ins>
      <w:del w:id="160" w:author="Nguyễn Trần Minh Đức" w:date="2022-06-13T16:11:00Z">
        <w:r w:rsidR="00C01C6F" w:rsidRPr="00970D6A" w:rsidDel="00E11710">
          <w:rPr>
            <w:rFonts w:ascii="Times New Roman" w:hAnsi="Times New Roman" w:cs="Times New Roman"/>
            <w:sz w:val="24"/>
            <w:szCs w:val="24"/>
          </w:rPr>
          <w:delText>62</w:delText>
        </w:r>
      </w:del>
      <w:r w:rsidRPr="00970D6A">
        <w:rPr>
          <w:rFonts w:ascii="Times New Roman" w:hAnsi="Times New Roman" w:cs="Times New Roman"/>
          <w:sz w:val="24"/>
          <w:szCs w:val="24"/>
        </w:rPr>
        <w:t>kg</w:t>
      </w:r>
      <w:ins w:id="161" w:author="Nguyễn Trần Minh Đức" w:date="2022-06-13T16:11:00Z">
        <w:r w:rsidR="00E11710">
          <w:rPr>
            <w:rFonts w:ascii="Times New Roman" w:hAnsi="Times New Roman" w:cs="Times New Roman"/>
            <w:sz w:val="24"/>
            <w:szCs w:val="24"/>
          </w:rPr>
          <w:tab/>
          <w:t xml:space="preserve">BMI: </w:t>
        </w:r>
        <w:r w:rsidR="00471212">
          <w:rPr>
            <w:rFonts w:ascii="Times New Roman" w:hAnsi="Times New Roman" w:cs="Times New Roman"/>
            <w:sz w:val="24"/>
            <w:szCs w:val="24"/>
          </w:rPr>
          <w:t>31 kg/m</w:t>
        </w:r>
        <w:r w:rsidR="00471212">
          <w:rPr>
            <w:rFonts w:ascii="Times New Roman" w:hAnsi="Times New Roman" w:cs="Times New Roman"/>
            <w:sz w:val="24"/>
            <w:szCs w:val="24"/>
            <w:vertAlign w:val="superscript"/>
          </w:rPr>
          <w:t>2</w:t>
        </w:r>
      </w:ins>
    </w:p>
    <w:p w14:paraId="3273E2FA" w14:textId="65E6A568" w:rsidR="003E3E09" w:rsidRPr="00FE2829" w:rsidRDefault="00E46597" w:rsidP="00084A13">
      <w:pPr>
        <w:pStyle w:val="ListParagrap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FE2829">
        <w:rPr>
          <w:rFonts w:ascii="Times New Roman" w:hAnsi="Times New Roman" w:cs="Times New Roman"/>
          <w:sz w:val="24"/>
          <w:szCs w:val="24"/>
        </w:rPr>
        <w:t>Da niêm hồng, không xuất huyết, không tuần hoàn bàng hệ, không sao mạch</w:t>
      </w:r>
      <w:r w:rsidR="00FE2829" w:rsidRPr="00FE2829">
        <w:rPr>
          <w:rFonts w:ascii="Times New Roman" w:hAnsi="Times New Roman" w:cs="Times New Roman"/>
          <w:sz w:val="24"/>
          <w:szCs w:val="24"/>
        </w:rPr>
        <w:t xml:space="preserve">, </w:t>
      </w:r>
      <w:r w:rsidR="00FE2829">
        <w:rPr>
          <w:rFonts w:ascii="Times New Roman" w:hAnsi="Times New Roman" w:cs="Times New Roman"/>
          <w:sz w:val="24"/>
          <w:szCs w:val="24"/>
        </w:rPr>
        <w:t>k</w:t>
      </w:r>
      <w:r w:rsidR="00F209F2" w:rsidRPr="00FE2829">
        <w:rPr>
          <w:rFonts w:ascii="Times New Roman" w:hAnsi="Times New Roman" w:cs="Times New Roman"/>
          <w:sz w:val="24"/>
          <w:szCs w:val="24"/>
        </w:rPr>
        <w:t>hông lòng bàn tay son.</w:t>
      </w:r>
    </w:p>
    <w:p w14:paraId="47770837" w14:textId="1550D32E" w:rsidR="00E46597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Không phù, không dấu mất nước.</w:t>
      </w:r>
    </w:p>
    <w:p w14:paraId="3C830CC8" w14:textId="50C8573E" w:rsidR="00E46597" w:rsidRPr="00970D6A" w:rsidRDefault="00E46597" w:rsidP="00F21994">
      <w:pPr>
        <w:pStyle w:val="ListParagraph"/>
        <w:numPr>
          <w:ilvl w:val="0"/>
          <w:numId w:val="4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Đầu mặt cổ:</w:t>
      </w:r>
    </w:p>
    <w:p w14:paraId="0A8E3697" w14:textId="5F9ABBB5" w:rsidR="00E46597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Mặt cân đối, không biến dạng</w:t>
      </w:r>
    </w:p>
    <w:p w14:paraId="0CD101D8" w14:textId="77777777" w:rsidR="00E46597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Không vàng da, vàng mắt</w:t>
      </w:r>
    </w:p>
    <w:p w14:paraId="49407DC8" w14:textId="6DA37D7D" w:rsidR="00E46597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Môi không khô, lưỡi không dơ</w:t>
      </w:r>
    </w:p>
    <w:p w14:paraId="4A2631FB" w14:textId="77777777" w:rsidR="00E46597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Khí quản không lệch</w:t>
      </w:r>
    </w:p>
    <w:p w14:paraId="3658393C" w14:textId="6BFE7CCA" w:rsidR="00E46597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Tuyến giáp </w:t>
      </w:r>
      <w:del w:id="162" w:author="Nguyễn Trần Minh Đức" w:date="2022-06-13T16:13:00Z">
        <w:r w:rsidRPr="00970D6A" w:rsidDel="00CB3B52">
          <w:rPr>
            <w:rFonts w:ascii="Times New Roman" w:hAnsi="Times New Roman" w:cs="Times New Roman"/>
            <w:sz w:val="24"/>
            <w:szCs w:val="24"/>
          </w:rPr>
          <w:delText>không to</w:delText>
        </w:r>
      </w:del>
      <w:ins w:id="163" w:author="Nguyễn Trần Minh Đức" w:date="2022-06-13T16:13:00Z">
        <w:r w:rsidR="00CB3B52">
          <w:rPr>
            <w:rFonts w:ascii="Times New Roman" w:hAnsi="Times New Roman" w:cs="Times New Roman"/>
            <w:sz w:val="24"/>
            <w:szCs w:val="24"/>
          </w:rPr>
          <w:t>lớn</w:t>
        </w:r>
        <w:r w:rsidR="005C5FE1">
          <w:rPr>
            <w:rFonts w:ascii="Times New Roman" w:hAnsi="Times New Roman" w:cs="Times New Roman"/>
            <w:sz w:val="24"/>
            <w:szCs w:val="24"/>
          </w:rPr>
          <w:t>, kích thước 8x4cm, mật độ mềm, di động khi nuốt.</w:t>
        </w:r>
      </w:ins>
    </w:p>
    <w:p w14:paraId="71987E79" w14:textId="77777777" w:rsidR="00E46597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Hạch ngoại biên không sờ chạm</w:t>
      </w:r>
    </w:p>
    <w:p w14:paraId="0238D355" w14:textId="71A05EFA" w:rsidR="00E46597" w:rsidRPr="00970D6A" w:rsidRDefault="000C629B" w:rsidP="00F21994">
      <w:pPr>
        <w:pStyle w:val="ListParagrap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Tĩnh mạch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 cổ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del w:id="164" w:author="Nguyễn Trần Minh Đức" w:date="2022-06-13T16:13:00Z">
        <w:r w:rsidRPr="00970D6A" w:rsidDel="005C5FE1">
          <w:rPr>
            <w:rFonts w:ascii="Times New Roman" w:hAnsi="Times New Roman" w:cs="Times New Roman"/>
            <w:sz w:val="24"/>
            <w:szCs w:val="24"/>
          </w:rPr>
          <w:delText xml:space="preserve">trong </w:delText>
        </w:r>
      </w:del>
      <w:r w:rsidRPr="00970D6A">
        <w:rPr>
          <w:rFonts w:ascii="Times New Roman" w:hAnsi="Times New Roman" w:cs="Times New Roman"/>
          <w:sz w:val="24"/>
          <w:szCs w:val="24"/>
        </w:rPr>
        <w:t>không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 nổi</w:t>
      </w:r>
      <w:r w:rsidRPr="00970D6A">
        <w:rPr>
          <w:rFonts w:ascii="Times New Roman" w:hAnsi="Times New Roman" w:cs="Times New Roman"/>
          <w:sz w:val="24"/>
          <w:szCs w:val="24"/>
        </w:rPr>
        <w:t xml:space="preserve"> ở tư thế 45</w:t>
      </w:r>
      <w:r w:rsidRPr="00970D6A"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 w:rsidR="0007515B" w:rsidRPr="00970D6A">
        <w:rPr>
          <w:rFonts w:ascii="Times New Roman" w:hAnsi="Times New Roman" w:cs="Times New Roman"/>
          <w:sz w:val="24"/>
          <w:szCs w:val="24"/>
        </w:rPr>
        <w:t>.</w:t>
      </w:r>
    </w:p>
    <w:p w14:paraId="5B0BFC55" w14:textId="164B2FCF" w:rsidR="00E46597" w:rsidRPr="00970D6A" w:rsidRDefault="00E46597" w:rsidP="00F21994">
      <w:pPr>
        <w:pStyle w:val="ListParagraph"/>
        <w:numPr>
          <w:ilvl w:val="0"/>
          <w:numId w:val="4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Lồng ngực:</w:t>
      </w:r>
    </w:p>
    <w:p w14:paraId="70B72B98" w14:textId="3DC13806" w:rsidR="007660FE" w:rsidRPr="00970D6A" w:rsidRDefault="004068FB" w:rsidP="00F21994">
      <w:pPr>
        <w:pStyle w:val="ListParagrap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Lồng ngực </w:t>
      </w:r>
      <w:r w:rsidR="007660FE" w:rsidRPr="00970D6A">
        <w:rPr>
          <w:rFonts w:ascii="Times New Roman" w:hAnsi="Times New Roman" w:cs="Times New Roman"/>
          <w:sz w:val="24"/>
          <w:szCs w:val="24"/>
        </w:rPr>
        <w:t>hai</w:t>
      </w:r>
      <w:r w:rsidRPr="00970D6A">
        <w:rPr>
          <w:rFonts w:ascii="Times New Roman" w:hAnsi="Times New Roman" w:cs="Times New Roman"/>
          <w:sz w:val="24"/>
          <w:szCs w:val="24"/>
        </w:rPr>
        <w:t xml:space="preserve"> bên cân đối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, di động đều </w:t>
      </w:r>
      <w:r w:rsidR="00FE2829">
        <w:rPr>
          <w:rFonts w:ascii="Times New Roman" w:hAnsi="Times New Roman" w:cs="Times New Roman"/>
          <w:sz w:val="24"/>
          <w:szCs w:val="24"/>
        </w:rPr>
        <w:t xml:space="preserve">theo </w:t>
      </w:r>
      <w:r w:rsidR="00E46597" w:rsidRPr="00970D6A">
        <w:rPr>
          <w:rFonts w:ascii="Times New Roman" w:hAnsi="Times New Roman" w:cs="Times New Roman"/>
          <w:sz w:val="24"/>
          <w:szCs w:val="24"/>
        </w:rPr>
        <w:t>nhịp thở,</w:t>
      </w:r>
      <w:r w:rsidR="00F15679" w:rsidRPr="00970D6A">
        <w:rPr>
          <w:rFonts w:ascii="Times New Roman" w:hAnsi="Times New Roman" w:cs="Times New Roman"/>
          <w:sz w:val="24"/>
          <w:szCs w:val="24"/>
        </w:rPr>
        <w:t xml:space="preserve"> không sẹo,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 không sao mạch, không tuần hoàn bàng hệ.</w:t>
      </w:r>
    </w:p>
    <w:p w14:paraId="1BE73F18" w14:textId="4D527DF6" w:rsidR="00E46597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Tim :</w:t>
      </w:r>
    </w:p>
    <w:p w14:paraId="116C2ADA" w14:textId="043DB213" w:rsidR="00E46597" w:rsidRPr="00970D6A" w:rsidRDefault="00E46597" w:rsidP="00F21994">
      <w:pPr>
        <w:pStyle w:val="ListParagrap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Mỏm tim ở khoang liên sườn V</w:t>
      </w:r>
      <w:del w:id="165" w:author="Nguyễn Trần Minh Đức" w:date="2022-06-13T16:13:00Z">
        <w:r w:rsidRPr="00970D6A" w:rsidDel="005C5FE1">
          <w:rPr>
            <w:rFonts w:ascii="Times New Roman" w:hAnsi="Times New Roman" w:cs="Times New Roman"/>
            <w:sz w:val="24"/>
            <w:szCs w:val="24"/>
          </w:rPr>
          <w:delText>I</w:delText>
        </w:r>
      </w:del>
      <w:r w:rsidRPr="00970D6A">
        <w:rPr>
          <w:rFonts w:ascii="Times New Roman" w:hAnsi="Times New Roman" w:cs="Times New Roman"/>
          <w:sz w:val="24"/>
          <w:szCs w:val="24"/>
        </w:rPr>
        <w:t xml:space="preserve"> đường nách trước</w:t>
      </w:r>
      <w:r w:rsidR="005772A3" w:rsidRPr="00970D6A">
        <w:rPr>
          <w:rFonts w:ascii="Times New Roman" w:hAnsi="Times New Roman" w:cs="Times New Roman"/>
          <w:sz w:val="24"/>
          <w:szCs w:val="24"/>
        </w:rPr>
        <w:t>, diện đập 2x2cm.</w:t>
      </w:r>
    </w:p>
    <w:p w14:paraId="7DB4AA55" w14:textId="6E127CC8" w:rsidR="00E46597" w:rsidRPr="00970D6A" w:rsidRDefault="00DA61F2" w:rsidP="00F21994">
      <w:pPr>
        <w:pStyle w:val="ListParagrap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  <w:lang w:val="vi-VN"/>
        </w:rPr>
        <w:t>Không ổ đập bất thường, dấu Hardzer (-), dấu nẩy trước ngực (-).</w:t>
      </w:r>
    </w:p>
    <w:p w14:paraId="77BF19BA" w14:textId="33ED0B7B" w:rsidR="00864FB2" w:rsidRPr="00970D6A" w:rsidRDefault="00054E07" w:rsidP="00F21994">
      <w:pPr>
        <w:pStyle w:val="ListParagrap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Tim </w:t>
      </w:r>
      <w:del w:id="166" w:author="Nguyễn Trần Minh Đức" w:date="2022-06-13T16:14:00Z">
        <w:r w:rsidRPr="00970D6A" w:rsidDel="005C5FE1">
          <w:rPr>
            <w:rFonts w:ascii="Times New Roman" w:hAnsi="Times New Roman" w:cs="Times New Roman"/>
            <w:sz w:val="24"/>
            <w:szCs w:val="24"/>
          </w:rPr>
          <w:delText xml:space="preserve">không </w:delText>
        </w:r>
      </w:del>
      <w:r w:rsidR="00E46597" w:rsidRPr="00970D6A">
        <w:rPr>
          <w:rFonts w:ascii="Times New Roman" w:hAnsi="Times New Roman" w:cs="Times New Roman"/>
          <w:sz w:val="24"/>
          <w:szCs w:val="24"/>
        </w:rPr>
        <w:t>đều</w:t>
      </w:r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del w:id="167" w:author="Nguyễn Trần Minh Đức" w:date="2022-06-13T16:14:00Z">
        <w:r w:rsidRPr="00970D6A" w:rsidDel="005C5FE1">
          <w:rPr>
            <w:rFonts w:ascii="Times New Roman" w:hAnsi="Times New Roman" w:cs="Times New Roman"/>
            <w:sz w:val="24"/>
            <w:szCs w:val="24"/>
          </w:rPr>
          <w:delText xml:space="preserve">có nhịp đến sớm, </w:delText>
        </w:r>
      </w:del>
      <w:r w:rsidR="00E46597" w:rsidRPr="00970D6A">
        <w:rPr>
          <w:rFonts w:ascii="Times New Roman" w:hAnsi="Times New Roman" w:cs="Times New Roman"/>
          <w:sz w:val="24"/>
          <w:szCs w:val="24"/>
        </w:rPr>
        <w:t xml:space="preserve">tần số </w:t>
      </w:r>
      <w:del w:id="168" w:author="Nguyễn Trần Minh Đức" w:date="2022-06-13T16:14:00Z">
        <w:r w:rsidR="00E46597" w:rsidRPr="00970D6A" w:rsidDel="005C5FE1">
          <w:rPr>
            <w:rFonts w:ascii="Times New Roman" w:hAnsi="Times New Roman" w:cs="Times New Roman"/>
            <w:sz w:val="24"/>
            <w:szCs w:val="24"/>
          </w:rPr>
          <w:delText xml:space="preserve">104 </w:delText>
        </w:r>
      </w:del>
      <w:ins w:id="169" w:author="Nguyễn Trần Minh Đức" w:date="2022-06-13T16:14:00Z">
        <w:r w:rsidR="005C5FE1">
          <w:rPr>
            <w:rFonts w:ascii="Times New Roman" w:hAnsi="Times New Roman" w:cs="Times New Roman"/>
            <w:sz w:val="24"/>
            <w:szCs w:val="24"/>
          </w:rPr>
          <w:t>80</w:t>
        </w:r>
        <w:r w:rsidR="005C5FE1" w:rsidRPr="00970D6A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="00E46597" w:rsidRPr="00970D6A">
        <w:rPr>
          <w:rFonts w:ascii="Times New Roman" w:hAnsi="Times New Roman" w:cs="Times New Roman"/>
          <w:sz w:val="24"/>
          <w:szCs w:val="24"/>
        </w:rPr>
        <w:t>lần/phút</w:t>
      </w:r>
      <w:r w:rsidR="00864FB2" w:rsidRPr="00970D6A">
        <w:rPr>
          <w:rFonts w:ascii="Times New Roman" w:hAnsi="Times New Roman" w:cs="Times New Roman"/>
          <w:sz w:val="24"/>
          <w:szCs w:val="24"/>
        </w:rPr>
        <w:t xml:space="preserve">. </w:t>
      </w:r>
      <w:r w:rsidR="00E46597" w:rsidRPr="00970D6A">
        <w:rPr>
          <w:rFonts w:ascii="Times New Roman" w:hAnsi="Times New Roman" w:cs="Times New Roman"/>
          <w:sz w:val="24"/>
          <w:szCs w:val="24"/>
        </w:rPr>
        <w:t>T1, T2</w:t>
      </w:r>
      <w:r w:rsidR="00864FB2" w:rsidRPr="00970D6A">
        <w:rPr>
          <w:rFonts w:ascii="Times New Roman" w:hAnsi="Times New Roman" w:cs="Times New Roman"/>
          <w:sz w:val="24"/>
          <w:szCs w:val="24"/>
        </w:rPr>
        <w:t xml:space="preserve"> rõ</w:t>
      </w:r>
      <w:ins w:id="170" w:author="Nguyễn Trần Minh Đức" w:date="2022-06-13T16:14:00Z">
        <w:r w:rsidR="005C5FE1">
          <w:rPr>
            <w:rFonts w:ascii="Times New Roman" w:hAnsi="Times New Roman" w:cs="Times New Roman"/>
            <w:sz w:val="24"/>
            <w:szCs w:val="24"/>
          </w:rPr>
          <w:t>.</w:t>
        </w:r>
      </w:ins>
      <w:del w:id="171" w:author="Nguyễn Trần Minh Đức" w:date="2022-06-13T16:14:00Z">
        <w:r w:rsidR="00864FB2" w:rsidRPr="00970D6A" w:rsidDel="005C5FE1">
          <w:rPr>
            <w:rFonts w:ascii="Times New Roman" w:hAnsi="Times New Roman" w:cs="Times New Roman"/>
            <w:sz w:val="24"/>
            <w:szCs w:val="24"/>
          </w:rPr>
          <w:delText>,</w:delText>
        </w:r>
        <w:r w:rsidR="00E46597" w:rsidRPr="00970D6A" w:rsidDel="005C5FE1">
          <w:rPr>
            <w:rFonts w:ascii="Times New Roman" w:hAnsi="Times New Roman" w:cs="Times New Roman"/>
            <w:sz w:val="24"/>
            <w:szCs w:val="24"/>
          </w:rPr>
          <w:delText xml:space="preserve"> T3 nghe rõ ở mỏm tim</w:delText>
        </w:r>
      </w:del>
    </w:p>
    <w:p w14:paraId="16F7877A" w14:textId="7D5BF5F3" w:rsidR="00E46597" w:rsidRPr="00970D6A" w:rsidRDefault="00864FB2" w:rsidP="00F21994">
      <w:pPr>
        <w:pStyle w:val="ListParagrap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Không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 âm thổi</w:t>
      </w:r>
      <w:r w:rsidRPr="00970D6A">
        <w:rPr>
          <w:rFonts w:ascii="Times New Roman" w:hAnsi="Times New Roman" w:cs="Times New Roman"/>
          <w:sz w:val="24"/>
          <w:szCs w:val="24"/>
        </w:rPr>
        <w:t>.</w:t>
      </w:r>
    </w:p>
    <w:p w14:paraId="1B4674DD" w14:textId="77777777" w:rsidR="00D2141F" w:rsidRPr="00970D6A" w:rsidRDefault="00E46597" w:rsidP="00F21994">
      <w:pPr>
        <w:pStyle w:val="ListParagrap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Phổi: </w:t>
      </w:r>
    </w:p>
    <w:p w14:paraId="2E35BC7B" w14:textId="50C77F98" w:rsidR="003E6610" w:rsidRPr="00970D6A" w:rsidRDefault="003E6610" w:rsidP="00F21994">
      <w:pPr>
        <w:pStyle w:val="ListParagrap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Rung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 thanh đều 2 bên</w:t>
      </w:r>
    </w:p>
    <w:p w14:paraId="227A6077" w14:textId="38C7B40D" w:rsidR="003E6610" w:rsidRPr="00970D6A" w:rsidRDefault="003E6610" w:rsidP="00F21994">
      <w:pPr>
        <w:pStyle w:val="ListParagrap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G</w:t>
      </w:r>
      <w:r w:rsidR="00E46597" w:rsidRPr="00970D6A">
        <w:rPr>
          <w:rFonts w:ascii="Times New Roman" w:hAnsi="Times New Roman" w:cs="Times New Roman"/>
          <w:sz w:val="24"/>
          <w:szCs w:val="24"/>
        </w:rPr>
        <w:t>õ trong</w:t>
      </w:r>
      <w:r w:rsidRPr="00970D6A">
        <w:rPr>
          <w:rFonts w:ascii="Times New Roman" w:hAnsi="Times New Roman" w:cs="Times New Roman"/>
          <w:sz w:val="24"/>
          <w:szCs w:val="24"/>
        </w:rPr>
        <w:t xml:space="preserve"> khắp phổi</w:t>
      </w:r>
    </w:p>
    <w:p w14:paraId="31150BE4" w14:textId="1AE1F086" w:rsidR="00E46597" w:rsidRPr="00970D6A" w:rsidRDefault="003E6610" w:rsidP="00F21994">
      <w:pPr>
        <w:pStyle w:val="ListParagrap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Rì rào phế nang êm dịu</w:t>
      </w:r>
      <w:r w:rsidR="00E46597" w:rsidRPr="00970D6A">
        <w:rPr>
          <w:rFonts w:ascii="Times New Roman" w:hAnsi="Times New Roman" w:cs="Times New Roman"/>
          <w:sz w:val="24"/>
          <w:szCs w:val="24"/>
        </w:rPr>
        <w:t>, không ran</w:t>
      </w:r>
      <w:r w:rsidRPr="00970D6A">
        <w:rPr>
          <w:rFonts w:ascii="Times New Roman" w:hAnsi="Times New Roman" w:cs="Times New Roman"/>
          <w:sz w:val="24"/>
          <w:szCs w:val="24"/>
        </w:rPr>
        <w:t xml:space="preserve"> nổ, ran ẩm.</w:t>
      </w:r>
    </w:p>
    <w:p w14:paraId="0F7608FE" w14:textId="566A37AD" w:rsidR="00E46597" w:rsidRPr="00970D6A" w:rsidRDefault="00E46597" w:rsidP="00F21994">
      <w:pPr>
        <w:pStyle w:val="ListParagraph"/>
        <w:numPr>
          <w:ilvl w:val="0"/>
          <w:numId w:val="4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Bụng:</w:t>
      </w:r>
    </w:p>
    <w:p w14:paraId="6C81BADB" w14:textId="295429A0" w:rsidR="001E2016" w:rsidRPr="00970D6A" w:rsidRDefault="001E2016" w:rsidP="00F21994">
      <w:pPr>
        <w:pStyle w:val="ListParagrap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Bụng cân đối, di động đều theo nhịp thở, không tuần hoàn bàng hệ.</w:t>
      </w:r>
    </w:p>
    <w:p w14:paraId="47EA42CB" w14:textId="4827124E" w:rsidR="001E2016" w:rsidRPr="00970D6A" w:rsidRDefault="001E2016" w:rsidP="00F21994">
      <w:pPr>
        <w:pStyle w:val="ListParagrap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Nghe: nhu động ruột 5l/p, không âm thổi ĐM thận, ĐM chủ bụng.</w:t>
      </w:r>
    </w:p>
    <w:p w14:paraId="01113A7F" w14:textId="1132EB75" w:rsidR="001E2016" w:rsidRPr="00970D6A" w:rsidRDefault="001E2016" w:rsidP="00F21994">
      <w:pPr>
        <w:pStyle w:val="ListParagrap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Bụng mềm, không điểm đau.</w:t>
      </w:r>
    </w:p>
    <w:p w14:paraId="7C871714" w14:textId="7F9AA59A" w:rsidR="001E2016" w:rsidRPr="00970D6A" w:rsidRDefault="001E2016" w:rsidP="00F21994">
      <w:pPr>
        <w:pStyle w:val="ListParagrap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Gan lách không sờ chạm.</w:t>
      </w:r>
    </w:p>
    <w:p w14:paraId="5274945B" w14:textId="77777777" w:rsidR="001E2016" w:rsidRPr="00970D6A" w:rsidRDefault="001E2016" w:rsidP="00F21994">
      <w:pPr>
        <w:pStyle w:val="ListParagrap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Chạm thận (-), rung thận (-), cầu bàng quang (-)</w:t>
      </w:r>
    </w:p>
    <w:p w14:paraId="55E57CAB" w14:textId="1C35AE83" w:rsidR="00E46597" w:rsidRPr="00970D6A" w:rsidRDefault="00401AEB" w:rsidP="00F21994">
      <w:pPr>
        <w:pStyle w:val="ListParagraph"/>
        <w:numPr>
          <w:ilvl w:val="0"/>
          <w:numId w:val="4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Thần kinh, c</w:t>
      </w:r>
      <w:r w:rsidR="00E46597" w:rsidRPr="00970D6A">
        <w:rPr>
          <w:rFonts w:ascii="Times New Roman" w:hAnsi="Times New Roman" w:cs="Times New Roman"/>
          <w:sz w:val="24"/>
          <w:szCs w:val="24"/>
        </w:rPr>
        <w:t>ơ xương khớp:</w:t>
      </w:r>
    </w:p>
    <w:p w14:paraId="12FA9074" w14:textId="21BD6CAB" w:rsidR="00401AEB" w:rsidRPr="00970D6A" w:rsidRDefault="00401AEB" w:rsidP="00F21994">
      <w:pPr>
        <w:pStyle w:val="ListParagrap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Cổ mềm.</w:t>
      </w:r>
    </w:p>
    <w:p w14:paraId="31846265" w14:textId="66A1E667" w:rsidR="00401AEB" w:rsidRPr="00970D6A" w:rsidRDefault="00401AEB" w:rsidP="00F21994">
      <w:pPr>
        <w:pStyle w:val="ListParagrap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Không sưng nóng đỏ</w:t>
      </w:r>
      <w:r w:rsidR="00A26924" w:rsidRPr="00970D6A">
        <w:rPr>
          <w:rFonts w:ascii="Times New Roman" w:hAnsi="Times New Roman" w:cs="Times New Roman"/>
          <w:sz w:val="24"/>
          <w:szCs w:val="24"/>
        </w:rPr>
        <w:t xml:space="preserve"> đau các</w:t>
      </w:r>
      <w:r w:rsidRPr="00970D6A">
        <w:rPr>
          <w:rFonts w:ascii="Times New Roman" w:hAnsi="Times New Roman" w:cs="Times New Roman"/>
          <w:sz w:val="24"/>
          <w:szCs w:val="24"/>
        </w:rPr>
        <w:t xml:space="preserve"> cơ khớp.</w:t>
      </w:r>
    </w:p>
    <w:p w14:paraId="2FE162D8" w14:textId="6046145A" w:rsidR="00A54275" w:rsidRPr="00970D6A" w:rsidRDefault="00401AEB" w:rsidP="00F21994">
      <w:pPr>
        <w:pStyle w:val="ListParagrap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Không giới hạn vận động.</w:t>
      </w:r>
    </w:p>
    <w:p w14:paraId="1F092B5F" w14:textId="4BEBA9EA" w:rsidR="00401AEB" w:rsidRPr="00970D6A" w:rsidDel="00D13178" w:rsidRDefault="00401AEB" w:rsidP="00F21994">
      <w:pPr>
        <w:spacing w:after="0" w:line="276" w:lineRule="auto"/>
        <w:jc w:val="both"/>
        <w:rPr>
          <w:del w:id="172" w:author="Nguyễn Trần Minh Đức" w:date="2022-06-13T16:24:00Z"/>
          <w:rFonts w:ascii="Times New Roman" w:hAnsi="Times New Roman" w:cs="Times New Roman"/>
          <w:sz w:val="24"/>
          <w:szCs w:val="24"/>
        </w:rPr>
      </w:pPr>
    </w:p>
    <w:p w14:paraId="034BCC7D" w14:textId="5B0363CD" w:rsidR="00E46597" w:rsidRPr="00970D6A" w:rsidRDefault="00E46597" w:rsidP="00F21994">
      <w:pPr>
        <w:pStyle w:val="ListParagrap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>Tóm tắt bệnh án</w:t>
      </w:r>
    </w:p>
    <w:p w14:paraId="0DF08977" w14:textId="0E8A2FD2" w:rsidR="00E46597" w:rsidRPr="00970D6A" w:rsidRDefault="00D036A3" w:rsidP="00F21994">
      <w:pPr>
        <w:spacing w:after="0"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Bệnh nhân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del w:id="173" w:author="Nguyễn Trần Minh Đức" w:date="2022-06-13T16:14:00Z">
        <w:r w:rsidR="00E46597" w:rsidRPr="00970D6A" w:rsidDel="005C5FE1">
          <w:rPr>
            <w:rFonts w:ascii="Times New Roman" w:hAnsi="Times New Roman" w:cs="Times New Roman"/>
            <w:sz w:val="24"/>
            <w:szCs w:val="24"/>
          </w:rPr>
          <w:delText>nam</w:delText>
        </w:r>
      </w:del>
      <w:ins w:id="174" w:author="Nguyễn Trần Minh Đức" w:date="2022-06-13T16:14:00Z">
        <w:r w:rsidR="005C5FE1">
          <w:rPr>
            <w:rFonts w:ascii="Times New Roman" w:hAnsi="Times New Roman" w:cs="Times New Roman"/>
            <w:sz w:val="24"/>
            <w:szCs w:val="24"/>
          </w:rPr>
          <w:t>nữ</w:t>
        </w:r>
      </w:ins>
      <w:r w:rsidR="00E46597" w:rsidRPr="00970D6A">
        <w:rPr>
          <w:rFonts w:ascii="Times New Roman" w:hAnsi="Times New Roman" w:cs="Times New Roman"/>
          <w:sz w:val="24"/>
          <w:szCs w:val="24"/>
        </w:rPr>
        <w:t xml:space="preserve">, </w:t>
      </w:r>
      <w:ins w:id="175" w:author="Nguyễn Trần Minh Đức" w:date="2022-06-13T16:14:00Z">
        <w:r w:rsidR="005C5FE1">
          <w:rPr>
            <w:rFonts w:ascii="Times New Roman" w:hAnsi="Times New Roman" w:cs="Times New Roman"/>
            <w:sz w:val="24"/>
            <w:szCs w:val="24"/>
          </w:rPr>
          <w:t>6</w:t>
        </w:r>
      </w:ins>
      <w:del w:id="176" w:author="Nguyễn Trần Minh Đức" w:date="2022-06-13T16:14:00Z">
        <w:r w:rsidR="00E46597" w:rsidRPr="00970D6A" w:rsidDel="005C5FE1">
          <w:rPr>
            <w:rFonts w:ascii="Times New Roman" w:hAnsi="Times New Roman" w:cs="Times New Roman"/>
            <w:sz w:val="24"/>
            <w:szCs w:val="24"/>
          </w:rPr>
          <w:delText>5</w:delText>
        </w:r>
      </w:del>
      <w:r w:rsidR="00E46597" w:rsidRPr="00970D6A">
        <w:rPr>
          <w:rFonts w:ascii="Times New Roman" w:hAnsi="Times New Roman" w:cs="Times New Roman"/>
          <w:sz w:val="24"/>
          <w:szCs w:val="24"/>
        </w:rPr>
        <w:t xml:space="preserve">7 tuổi, nhập viện vì đau ngực, bệnh </w:t>
      </w:r>
      <w:ins w:id="177" w:author="Nguyễn Trần Minh Đức" w:date="2022-06-13T16:14:00Z">
        <w:r w:rsidR="00AB6CA6">
          <w:rPr>
            <w:rFonts w:ascii="Times New Roman" w:hAnsi="Times New Roman" w:cs="Times New Roman"/>
            <w:sz w:val="24"/>
            <w:szCs w:val="24"/>
          </w:rPr>
          <w:t>3</w:t>
        </w:r>
      </w:ins>
      <w:del w:id="178" w:author="Nguyễn Trần Minh Đức" w:date="2022-06-13T16:14:00Z">
        <w:r w:rsidR="004928FE" w:rsidRPr="00970D6A" w:rsidDel="005C5FE1">
          <w:rPr>
            <w:rFonts w:ascii="Times New Roman" w:hAnsi="Times New Roman" w:cs="Times New Roman"/>
            <w:sz w:val="24"/>
            <w:szCs w:val="24"/>
          </w:rPr>
          <w:delText>14</w:delText>
        </w:r>
      </w:del>
      <w:r w:rsidR="00E46597" w:rsidRPr="00970D6A">
        <w:rPr>
          <w:rFonts w:ascii="Times New Roman" w:hAnsi="Times New Roman" w:cs="Times New Roman"/>
          <w:sz w:val="24"/>
          <w:szCs w:val="24"/>
        </w:rPr>
        <w:t xml:space="preserve"> ngày, qua </w:t>
      </w:r>
      <w:r w:rsidR="004713B6" w:rsidRPr="00970D6A">
        <w:rPr>
          <w:rFonts w:ascii="Times New Roman" w:hAnsi="Times New Roman" w:cs="Times New Roman"/>
          <w:sz w:val="24"/>
          <w:szCs w:val="24"/>
        </w:rPr>
        <w:t xml:space="preserve">hỏi bệnh và </w:t>
      </w:r>
      <w:r w:rsidR="00E46597" w:rsidRPr="00970D6A">
        <w:rPr>
          <w:rFonts w:ascii="Times New Roman" w:hAnsi="Times New Roman" w:cs="Times New Roman"/>
          <w:sz w:val="24"/>
          <w:szCs w:val="24"/>
        </w:rPr>
        <w:t>thăm khám ghi nhận:</w:t>
      </w:r>
    </w:p>
    <w:p w14:paraId="5FD65A98" w14:textId="77777777" w:rsidR="00E46597" w:rsidRPr="00970D6A" w:rsidRDefault="00E46597" w:rsidP="00F21994">
      <w:pPr>
        <w:spacing w:after="0"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TCCN:</w:t>
      </w:r>
    </w:p>
    <w:p w14:paraId="3D5E6B2F" w14:textId="489561CB" w:rsidR="00E46597" w:rsidRPr="00970D6A" w:rsidRDefault="00451B32" w:rsidP="00F21994">
      <w:pPr>
        <w:pStyle w:val="ListParagraph"/>
        <w:numPr>
          <w:ilvl w:val="0"/>
          <w:numId w:val="5"/>
        </w:numPr>
        <w:spacing w:after="0" w:line="276" w:lineRule="auto"/>
        <w:ind w:left="709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Đau ngực</w:t>
      </w:r>
      <w:r w:rsidR="007F5AF8"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F82E5F" w:rsidRPr="00970D6A">
        <w:rPr>
          <w:rFonts w:ascii="Times New Roman" w:hAnsi="Times New Roman" w:cs="Times New Roman"/>
          <w:sz w:val="24"/>
          <w:szCs w:val="24"/>
        </w:rPr>
        <w:t>từng cơn sau xương ức, khởi phát khi nghỉ</w:t>
      </w:r>
      <w:del w:id="179" w:author="Nguyễn Trần Minh Đức" w:date="2022-06-13T16:14:00Z">
        <w:r w:rsidR="00F82E5F" w:rsidRPr="00970D6A" w:rsidDel="00AB6CA6">
          <w:rPr>
            <w:rFonts w:ascii="Times New Roman" w:hAnsi="Times New Roman" w:cs="Times New Roman"/>
            <w:sz w:val="24"/>
            <w:szCs w:val="24"/>
          </w:rPr>
          <w:delText>, mỗi 1-2h</w:delText>
        </w:r>
      </w:del>
      <w:r w:rsidR="00F82E5F" w:rsidRPr="00970D6A">
        <w:rPr>
          <w:rFonts w:ascii="Times New Roman" w:hAnsi="Times New Roman" w:cs="Times New Roman"/>
          <w:sz w:val="24"/>
          <w:szCs w:val="24"/>
        </w:rPr>
        <w:t>, mỗi cơn kéo dài 10-15 phút, kiểu đè ép, bỏng rát, kèm vã mồ hôi,</w:t>
      </w:r>
      <w:ins w:id="180" w:author="Nguyễn Trần Minh Đức" w:date="2022-06-13T16:14:00Z">
        <w:r w:rsidR="00AB6CA6">
          <w:rPr>
            <w:rFonts w:ascii="Times New Roman" w:hAnsi="Times New Roman" w:cs="Times New Roman"/>
            <w:sz w:val="24"/>
            <w:szCs w:val="24"/>
          </w:rPr>
          <w:t xml:space="preserve"> buồn nôn</w:t>
        </w:r>
      </w:ins>
      <w:del w:id="181" w:author="Nguyễn Trần Minh Đức" w:date="2022-06-13T16:15:00Z">
        <w:r w:rsidR="007F0E3E" w:rsidRPr="00970D6A" w:rsidDel="00AB6CA6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  <w:del w:id="182" w:author="Nguyễn Trần Minh Đức" w:date="2022-06-13T16:14:00Z">
        <w:r w:rsidR="00F82E5F" w:rsidRPr="00970D6A" w:rsidDel="00AB6CA6">
          <w:rPr>
            <w:rFonts w:ascii="Times New Roman" w:hAnsi="Times New Roman" w:cs="Times New Roman"/>
            <w:sz w:val="24"/>
            <w:szCs w:val="24"/>
          </w:rPr>
          <w:delText>trên nền đau âm ỉ</w:delText>
        </w:r>
      </w:del>
      <w:r w:rsidR="00F82E5F" w:rsidRPr="00970D6A">
        <w:rPr>
          <w:rFonts w:ascii="Times New Roman" w:hAnsi="Times New Roman" w:cs="Times New Roman"/>
          <w:sz w:val="24"/>
          <w:szCs w:val="24"/>
        </w:rPr>
        <w:t>, đau lan ra sau lưng, không yếu tố tăng giảm đau</w:t>
      </w:r>
      <w:r w:rsidR="007F0E3E" w:rsidRPr="00970D6A">
        <w:rPr>
          <w:rFonts w:ascii="Times New Roman" w:hAnsi="Times New Roman" w:cs="Times New Roman"/>
          <w:sz w:val="24"/>
          <w:szCs w:val="24"/>
        </w:rPr>
        <w:t>.</w:t>
      </w:r>
    </w:p>
    <w:p w14:paraId="37F7E154" w14:textId="74374F41" w:rsidR="002C0A1C" w:rsidRPr="00970D6A" w:rsidDel="00AF1633" w:rsidRDefault="00451B32" w:rsidP="00F21994">
      <w:pPr>
        <w:pStyle w:val="ListParagraph"/>
        <w:numPr>
          <w:ilvl w:val="0"/>
          <w:numId w:val="5"/>
        </w:numPr>
        <w:spacing w:after="0" w:line="276" w:lineRule="auto"/>
        <w:ind w:left="709" w:hanging="284"/>
        <w:jc w:val="both"/>
        <w:rPr>
          <w:del w:id="183" w:author="Nguyễn Trần Minh Đức" w:date="2022-06-13T16:15:00Z"/>
          <w:rFonts w:ascii="Times New Roman" w:hAnsi="Times New Roman" w:cs="Times New Roman"/>
          <w:sz w:val="24"/>
          <w:szCs w:val="24"/>
        </w:rPr>
      </w:pPr>
      <w:del w:id="184" w:author="Nguyễn Trần Minh Đức" w:date="2022-06-13T16:15:00Z">
        <w:r w:rsidRPr="00970D6A" w:rsidDel="00AF1633">
          <w:rPr>
            <w:rFonts w:ascii="Times New Roman" w:hAnsi="Times New Roman" w:cs="Times New Roman"/>
            <w:sz w:val="24"/>
            <w:szCs w:val="24"/>
          </w:rPr>
          <w:delText>Khó thở</w:delText>
        </w:r>
        <w:r w:rsidR="007F0E3E" w:rsidRPr="00970D6A" w:rsidDel="00AF1633">
          <w:rPr>
            <w:rFonts w:ascii="Times New Roman" w:hAnsi="Times New Roman" w:cs="Times New Roman"/>
            <w:sz w:val="24"/>
            <w:szCs w:val="24"/>
          </w:rPr>
          <w:delText xml:space="preserve"> 2 thì, khó thở khi nằm, khó thở tăng khi đi lại</w:delText>
        </w:r>
      </w:del>
    </w:p>
    <w:p w14:paraId="1D21A301" w14:textId="56704331" w:rsidR="00451B32" w:rsidRPr="00970D6A" w:rsidDel="00AF1633" w:rsidRDefault="00451B32" w:rsidP="00F21994">
      <w:pPr>
        <w:pStyle w:val="ListParagraph"/>
        <w:numPr>
          <w:ilvl w:val="0"/>
          <w:numId w:val="5"/>
        </w:numPr>
        <w:spacing w:after="0" w:line="276" w:lineRule="auto"/>
        <w:ind w:left="709" w:hanging="284"/>
        <w:jc w:val="both"/>
        <w:rPr>
          <w:del w:id="185" w:author="Nguyễn Trần Minh Đức" w:date="2022-06-13T16:15:00Z"/>
          <w:rFonts w:ascii="Times New Roman" w:hAnsi="Times New Roman" w:cs="Times New Roman"/>
          <w:sz w:val="24"/>
          <w:szCs w:val="24"/>
        </w:rPr>
      </w:pPr>
      <w:del w:id="186" w:author="Nguyễn Trần Minh Đức" w:date="2022-06-13T16:15:00Z">
        <w:r w:rsidRPr="00970D6A" w:rsidDel="00AF1633">
          <w:rPr>
            <w:rFonts w:ascii="Times New Roman" w:hAnsi="Times New Roman" w:cs="Times New Roman"/>
            <w:sz w:val="24"/>
            <w:szCs w:val="24"/>
          </w:rPr>
          <w:delText>Ho</w:delText>
        </w:r>
        <w:r w:rsidR="00CF347C" w:rsidRPr="00970D6A" w:rsidDel="00AF1633">
          <w:rPr>
            <w:rFonts w:ascii="Times New Roman" w:hAnsi="Times New Roman" w:cs="Times New Roman"/>
            <w:sz w:val="24"/>
            <w:szCs w:val="24"/>
          </w:rPr>
          <w:delText xml:space="preserve"> khan ít, tăng về đêm và khi nằm</w:delText>
        </w:r>
      </w:del>
    </w:p>
    <w:p w14:paraId="1FF80772" w14:textId="77777777" w:rsidR="00E46597" w:rsidRPr="00970D6A" w:rsidRDefault="00E46597" w:rsidP="00F21994">
      <w:pPr>
        <w:spacing w:after="0"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TCTT: </w:t>
      </w:r>
    </w:p>
    <w:p w14:paraId="09427430" w14:textId="47B6A576" w:rsidR="00E46597" w:rsidRPr="00970D6A" w:rsidDel="008025BA" w:rsidRDefault="00E46B04" w:rsidP="00F21994">
      <w:pPr>
        <w:pStyle w:val="ListParagraph"/>
        <w:numPr>
          <w:ilvl w:val="0"/>
          <w:numId w:val="5"/>
        </w:numPr>
        <w:spacing w:after="0" w:line="276" w:lineRule="auto"/>
        <w:ind w:left="709" w:hanging="284"/>
        <w:jc w:val="both"/>
        <w:rPr>
          <w:del w:id="187" w:author="Nguyễn Trần Minh Đức" w:date="2022-06-13T16:16:00Z"/>
          <w:rFonts w:ascii="Times New Roman" w:hAnsi="Times New Roman" w:cs="Times New Roman"/>
          <w:sz w:val="24"/>
          <w:szCs w:val="24"/>
        </w:rPr>
      </w:pPr>
      <w:del w:id="188" w:author="Nguyễn Trần Minh Đức" w:date="2022-06-13T16:16:00Z">
        <w:r w:rsidRPr="00970D6A" w:rsidDel="008025BA">
          <w:rPr>
            <w:rFonts w:ascii="Times New Roman" w:hAnsi="Times New Roman" w:cs="Times New Roman"/>
            <w:sz w:val="24"/>
            <w:szCs w:val="24"/>
          </w:rPr>
          <w:delText>Mỏm tim ở khoang liên sườn VI đường nách trước, diện đập 2x2cm</w:delText>
        </w:r>
      </w:del>
    </w:p>
    <w:p w14:paraId="55700BC2" w14:textId="7DE9360C" w:rsidR="00E46597" w:rsidRPr="00970D6A" w:rsidRDefault="00E46B04" w:rsidP="00F21994">
      <w:pPr>
        <w:pStyle w:val="ListParagraph"/>
        <w:numPr>
          <w:ilvl w:val="0"/>
          <w:numId w:val="5"/>
        </w:numPr>
        <w:spacing w:after="0" w:line="276" w:lineRule="auto"/>
        <w:ind w:left="709" w:hanging="284"/>
        <w:jc w:val="both"/>
        <w:rPr>
          <w:rFonts w:ascii="Times New Roman" w:hAnsi="Times New Roman" w:cs="Times New Roman"/>
          <w:sz w:val="24"/>
          <w:szCs w:val="24"/>
        </w:rPr>
      </w:pPr>
      <w:del w:id="189" w:author="Nguyễn Trần Minh Đức" w:date="2022-06-13T16:16:00Z">
        <w:r w:rsidRPr="00970D6A" w:rsidDel="008025BA">
          <w:rPr>
            <w:rFonts w:ascii="Times New Roman" w:hAnsi="Times New Roman" w:cs="Times New Roman"/>
            <w:sz w:val="24"/>
            <w:szCs w:val="24"/>
          </w:rPr>
          <w:delText>Tim không đều, có nhịp đến sớm, tần số 104 lần/phút. T1, T2 rõ, T3 nghe rõ ở mỏm tim</w:delText>
        </w:r>
      </w:del>
      <w:ins w:id="190" w:author="Nguyễn Trần Minh Đức" w:date="2022-06-13T16:16:00Z">
        <w:r w:rsidR="008025BA">
          <w:rPr>
            <w:rFonts w:ascii="Times New Roman" w:hAnsi="Times New Roman" w:cs="Times New Roman"/>
            <w:sz w:val="24"/>
            <w:szCs w:val="24"/>
          </w:rPr>
          <w:t>Tuyến giáp</w:t>
        </w:r>
        <w:r w:rsidR="00895772">
          <w:rPr>
            <w:rFonts w:ascii="Times New Roman" w:hAnsi="Times New Roman" w:cs="Times New Roman"/>
            <w:sz w:val="24"/>
            <w:szCs w:val="24"/>
          </w:rPr>
          <w:t xml:space="preserve"> phì đại, kích </w:t>
        </w:r>
      </w:ins>
      <w:ins w:id="191" w:author="Nguyễn Trần Minh Đức" w:date="2022-06-13T16:18:00Z">
        <w:r w:rsidR="00221DD6">
          <w:rPr>
            <w:rFonts w:ascii="Times New Roman" w:hAnsi="Times New Roman" w:cs="Times New Roman"/>
            <w:sz w:val="24"/>
            <w:szCs w:val="24"/>
          </w:rPr>
          <w:t>thước</w:t>
        </w:r>
      </w:ins>
      <w:ins w:id="192" w:author="Nguyễn Trần Minh Đức" w:date="2022-06-13T16:16:00Z">
        <w:r w:rsidR="00895772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193" w:author="Nguyễn Trần Minh Đức" w:date="2022-06-13T16:17:00Z">
        <w:r w:rsidR="00895772">
          <w:rPr>
            <w:rFonts w:ascii="Times New Roman" w:hAnsi="Times New Roman" w:cs="Times New Roman"/>
            <w:sz w:val="24"/>
            <w:szCs w:val="24"/>
          </w:rPr>
          <w:t>8x4 cm, mật độ mềm, di động theo nhịp nuốt</w:t>
        </w:r>
      </w:ins>
      <w:ins w:id="194" w:author="Nguyễn Trần Minh Đức" w:date="2022-06-13T16:18:00Z">
        <w:r w:rsidR="00221DD6">
          <w:rPr>
            <w:rFonts w:ascii="Times New Roman" w:hAnsi="Times New Roman" w:cs="Times New Roman"/>
            <w:sz w:val="24"/>
            <w:szCs w:val="24"/>
          </w:rPr>
          <w:t>, không âm thổi</w:t>
        </w:r>
      </w:ins>
    </w:p>
    <w:p w14:paraId="468005C4" w14:textId="77777777" w:rsidR="00E46597" w:rsidRPr="00970D6A" w:rsidRDefault="00E46597" w:rsidP="00F21994">
      <w:pPr>
        <w:spacing w:after="0"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TC: </w:t>
      </w:r>
    </w:p>
    <w:p w14:paraId="7A66FB36" w14:textId="345A41EC" w:rsidR="00F21994" w:rsidRPr="00970D6A" w:rsidDel="00490807" w:rsidRDefault="00F21994" w:rsidP="00F21994">
      <w:pPr>
        <w:pStyle w:val="ListParagraph"/>
        <w:numPr>
          <w:ilvl w:val="0"/>
          <w:numId w:val="5"/>
        </w:numPr>
        <w:spacing w:after="0" w:line="276" w:lineRule="auto"/>
        <w:ind w:left="709" w:hanging="284"/>
        <w:jc w:val="both"/>
        <w:rPr>
          <w:del w:id="195" w:author="Nguyễn Trần Minh Đức" w:date="2022-06-13T16:17:00Z"/>
          <w:rFonts w:ascii="Times New Roman" w:hAnsi="Times New Roman" w:cs="Times New Roman"/>
          <w:sz w:val="24"/>
          <w:szCs w:val="24"/>
        </w:rPr>
      </w:pPr>
      <w:del w:id="196" w:author="Nguyễn Trần Minh Đức" w:date="2022-06-13T16:17:00Z">
        <w:r w:rsidRPr="00970D6A" w:rsidDel="00490807">
          <w:rPr>
            <w:rFonts w:ascii="Times New Roman" w:hAnsi="Times New Roman" w:cs="Times New Roman"/>
            <w:sz w:val="24"/>
            <w:szCs w:val="24"/>
          </w:rPr>
          <w:delText>Thỉnh thoảng có những cơn đau ngực sau xương ức trong khoảng 3 năm nay, không lan, mỗi cơn khoảng 3-5 phút, khởi phát khi đang chạy xe, giảm khi nghỉ, kèm thở nặng khi gắng sức, gắng sức giảm, chưa được chẩn đoán và điều trị.</w:delText>
        </w:r>
      </w:del>
    </w:p>
    <w:p w14:paraId="56861FE0" w14:textId="330DC82B" w:rsidR="00E46597" w:rsidDel="00490807" w:rsidRDefault="00F21994" w:rsidP="00F21994">
      <w:pPr>
        <w:pStyle w:val="ListParagraph"/>
        <w:numPr>
          <w:ilvl w:val="0"/>
          <w:numId w:val="5"/>
        </w:numPr>
        <w:spacing w:after="0" w:line="276" w:lineRule="auto"/>
        <w:ind w:left="709" w:hanging="284"/>
        <w:jc w:val="both"/>
        <w:rPr>
          <w:del w:id="197" w:author="Nguyễn Trần Minh Đức" w:date="2022-06-13T16:17:00Z"/>
          <w:rFonts w:ascii="Times New Roman" w:hAnsi="Times New Roman" w:cs="Times New Roman"/>
          <w:sz w:val="24"/>
          <w:szCs w:val="24"/>
        </w:rPr>
      </w:pPr>
      <w:del w:id="198" w:author="Nguyễn Trần Minh Đức" w:date="2022-06-13T16:17:00Z">
        <w:r w:rsidRPr="00970D6A" w:rsidDel="00490807">
          <w:rPr>
            <w:rFonts w:ascii="Times New Roman" w:hAnsi="Times New Roman" w:cs="Times New Roman"/>
            <w:sz w:val="24"/>
            <w:szCs w:val="24"/>
          </w:rPr>
          <w:delText>Hút thuốc lá 20 gói.năm.</w:delText>
        </w:r>
      </w:del>
    </w:p>
    <w:p w14:paraId="49E21C23" w14:textId="450B9734" w:rsidR="006F6367" w:rsidRDefault="006F6367" w:rsidP="00F21994">
      <w:pPr>
        <w:pStyle w:val="ListParagraph"/>
        <w:numPr>
          <w:ilvl w:val="0"/>
          <w:numId w:val="5"/>
        </w:numPr>
        <w:spacing w:after="0" w:line="276" w:lineRule="auto"/>
        <w:ind w:left="709" w:hanging="284"/>
        <w:jc w:val="both"/>
        <w:rPr>
          <w:ins w:id="199" w:author="Nguyễn Trần Minh Đức" w:date="2022-06-13T16:17:00Z"/>
          <w:rFonts w:ascii="Times New Roman" w:hAnsi="Times New Roman" w:cs="Times New Roman"/>
          <w:sz w:val="24"/>
          <w:szCs w:val="24"/>
        </w:rPr>
      </w:pPr>
      <w:del w:id="200" w:author="Nguyễn Trần Minh Đức" w:date="2022-06-13T16:17:00Z">
        <w:r w:rsidDel="00490807">
          <w:rPr>
            <w:rFonts w:ascii="Times New Roman" w:hAnsi="Times New Roman" w:cs="Times New Roman"/>
            <w:sz w:val="24"/>
            <w:szCs w:val="24"/>
          </w:rPr>
          <w:delText>Anh trai thứ 3 bị bệnh tim (không rõ chẩn đoán) điều trị tại BV Chợ Rẫy, mất lúc 59 tuổi.</w:delText>
        </w:r>
      </w:del>
      <w:ins w:id="201" w:author="Nguyễn Trần Minh Đức" w:date="2022-06-13T16:17:00Z">
        <w:r w:rsidR="00490807">
          <w:rPr>
            <w:rFonts w:ascii="Times New Roman" w:hAnsi="Times New Roman" w:cs="Times New Roman"/>
            <w:sz w:val="24"/>
            <w:szCs w:val="24"/>
          </w:rPr>
          <w:t>Tăng huyết áp</w:t>
        </w:r>
      </w:ins>
    </w:p>
    <w:p w14:paraId="49841590" w14:textId="65658FE1" w:rsidR="00490807" w:rsidRPr="00970D6A" w:rsidRDefault="00490807" w:rsidP="00F21994">
      <w:pPr>
        <w:pStyle w:val="ListParagraph"/>
        <w:numPr>
          <w:ilvl w:val="0"/>
          <w:numId w:val="5"/>
        </w:numPr>
        <w:spacing w:after="0" w:line="276" w:lineRule="auto"/>
        <w:ind w:left="709" w:hanging="284"/>
        <w:jc w:val="both"/>
        <w:rPr>
          <w:rFonts w:ascii="Times New Roman" w:hAnsi="Times New Roman" w:cs="Times New Roman"/>
          <w:sz w:val="24"/>
          <w:szCs w:val="24"/>
        </w:rPr>
      </w:pPr>
      <w:ins w:id="202" w:author="Nguyễn Trần Minh Đức" w:date="2022-06-13T16:17:00Z">
        <w:r>
          <w:rPr>
            <w:rFonts w:ascii="Times New Roman" w:hAnsi="Times New Roman" w:cs="Times New Roman"/>
            <w:sz w:val="24"/>
            <w:szCs w:val="24"/>
          </w:rPr>
          <w:t>Đái tháo đường type 2</w:t>
        </w:r>
      </w:ins>
    </w:p>
    <w:p w14:paraId="7281B3C2" w14:textId="77777777" w:rsidR="00E46597" w:rsidRPr="00970D6A" w:rsidRDefault="00E46597" w:rsidP="00F21994">
      <w:pPr>
        <w:tabs>
          <w:tab w:val="left" w:pos="567"/>
        </w:tabs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D9FC14" w14:textId="338045D2" w:rsidR="00E46597" w:rsidRPr="00970D6A" w:rsidRDefault="00E46597" w:rsidP="00F21994">
      <w:pPr>
        <w:pStyle w:val="ListParagraph"/>
        <w:numPr>
          <w:ilvl w:val="0"/>
          <w:numId w:val="1"/>
        </w:numPr>
        <w:tabs>
          <w:tab w:val="left" w:pos="567"/>
        </w:tabs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>Đặt vấn đề</w:t>
      </w:r>
    </w:p>
    <w:p w14:paraId="3E6C88E4" w14:textId="4E30EF1B" w:rsidR="00D13178" w:rsidRPr="004E6DF6" w:rsidRDefault="00D137F6" w:rsidP="004E6DF6">
      <w:pPr>
        <w:pStyle w:val="ListParagraph"/>
        <w:numPr>
          <w:ilvl w:val="1"/>
          <w:numId w:val="1"/>
        </w:numPr>
        <w:spacing w:after="0" w:line="276" w:lineRule="auto"/>
        <w:ind w:left="851" w:hanging="283"/>
        <w:jc w:val="both"/>
        <w:rPr>
          <w:rFonts w:ascii="Times New Roman" w:hAnsi="Times New Roman" w:cs="Times New Roman"/>
          <w:sz w:val="24"/>
          <w:szCs w:val="24"/>
          <w:rPrChange w:id="203" w:author="Nguyễn Trần Minh Đức" w:date="2022-06-13T16:24:00Z">
            <w:rPr/>
          </w:rPrChange>
        </w:rPr>
      </w:pPr>
      <w:r w:rsidRPr="00970D6A">
        <w:rPr>
          <w:rFonts w:ascii="Times New Roman" w:hAnsi="Times New Roman" w:cs="Times New Roman"/>
          <w:sz w:val="24"/>
          <w:szCs w:val="24"/>
        </w:rPr>
        <w:t>Đau ngực cấp</w:t>
      </w:r>
    </w:p>
    <w:p w14:paraId="71B09C96" w14:textId="1A29D895" w:rsidR="00C02B59" w:rsidRDefault="00C02B59" w:rsidP="00F21994">
      <w:pPr>
        <w:pStyle w:val="ListParagraph"/>
        <w:numPr>
          <w:ilvl w:val="1"/>
          <w:numId w:val="1"/>
        </w:numPr>
        <w:spacing w:after="0" w:line="276" w:lineRule="auto"/>
        <w:ind w:left="851" w:hanging="283"/>
        <w:jc w:val="both"/>
        <w:rPr>
          <w:ins w:id="204" w:author="Nguyễn Trần Minh Đức" w:date="2022-06-13T16:18:00Z"/>
          <w:rFonts w:ascii="Times New Roman" w:hAnsi="Times New Roman" w:cs="Times New Roman"/>
          <w:sz w:val="24"/>
          <w:szCs w:val="24"/>
        </w:rPr>
      </w:pPr>
      <w:del w:id="205" w:author="Nguyễn Trần Minh Đức" w:date="2022-06-13T16:18:00Z">
        <w:r w:rsidRPr="00970D6A" w:rsidDel="00FF5298">
          <w:rPr>
            <w:rFonts w:ascii="Times New Roman" w:hAnsi="Times New Roman" w:cs="Times New Roman"/>
            <w:sz w:val="24"/>
            <w:szCs w:val="24"/>
          </w:rPr>
          <w:delText>Hội chứng suy tim</w:delText>
        </w:r>
      </w:del>
      <w:ins w:id="206" w:author="Nguyễn Trần Minh Đức" w:date="2022-06-13T16:18:00Z">
        <w:r w:rsidR="00FF5298">
          <w:rPr>
            <w:rFonts w:ascii="Times New Roman" w:hAnsi="Times New Roman" w:cs="Times New Roman"/>
            <w:sz w:val="24"/>
            <w:szCs w:val="24"/>
          </w:rPr>
          <w:t>Tăng huyết áp</w:t>
        </w:r>
      </w:ins>
    </w:p>
    <w:p w14:paraId="392B42B8" w14:textId="1E3A080E" w:rsidR="00FF5298" w:rsidRPr="00970D6A" w:rsidRDefault="00FF5298" w:rsidP="00F21994">
      <w:pPr>
        <w:pStyle w:val="ListParagraph"/>
        <w:numPr>
          <w:ilvl w:val="1"/>
          <w:numId w:val="1"/>
        </w:numPr>
        <w:spacing w:after="0" w:line="276" w:lineRule="auto"/>
        <w:ind w:left="851" w:hanging="283"/>
        <w:jc w:val="both"/>
        <w:rPr>
          <w:rFonts w:ascii="Times New Roman" w:hAnsi="Times New Roman" w:cs="Times New Roman"/>
          <w:sz w:val="24"/>
          <w:szCs w:val="24"/>
        </w:rPr>
      </w:pPr>
      <w:ins w:id="207" w:author="Nguyễn Trần Minh Đức" w:date="2022-06-13T16:18:00Z">
        <w:r w:rsidRPr="564AB38E">
          <w:rPr>
            <w:rFonts w:ascii="Times New Roman" w:hAnsi="Times New Roman" w:cs="Times New Roman"/>
            <w:sz w:val="24"/>
            <w:szCs w:val="24"/>
          </w:rPr>
          <w:t>Đái tháo đường t</w:t>
        </w:r>
      </w:ins>
      <w:ins w:id="208" w:author="Nguyễn Trần Minh Đức" w:date="2022-06-13T16:19:00Z">
        <w:r w:rsidRPr="564AB38E">
          <w:rPr>
            <w:rFonts w:ascii="Times New Roman" w:hAnsi="Times New Roman" w:cs="Times New Roman"/>
            <w:sz w:val="24"/>
            <w:szCs w:val="24"/>
          </w:rPr>
          <w:t>ype 2</w:t>
        </w:r>
      </w:ins>
    </w:p>
    <w:p w14:paraId="3E2CCBC7" w14:textId="77777777" w:rsidR="00E46597" w:rsidRPr="00970D6A" w:rsidRDefault="00E46597" w:rsidP="00F21994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9262E4" w14:textId="46C577CD" w:rsidR="00E46597" w:rsidRPr="00970D6A" w:rsidRDefault="00E46597" w:rsidP="00F21994">
      <w:pPr>
        <w:pStyle w:val="ListParagrap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>Chẩn đoán</w:t>
      </w:r>
    </w:p>
    <w:p w14:paraId="0B510C1D" w14:textId="1134BB5B" w:rsidR="00D43F47" w:rsidRPr="00970D6A" w:rsidRDefault="00D43F47" w:rsidP="00D43F47">
      <w:pPr>
        <w:spacing w:after="0"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  <w:u w:val="single"/>
        </w:rPr>
        <w:t>Chẩn đoán sơ bộ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: </w:t>
      </w:r>
      <w:ins w:id="209" w:author="Nguyễn Trần Minh Đức" w:date="2022-06-13T16:29:00Z">
        <w:r w:rsidR="0075797E">
          <w:rPr>
            <w:rFonts w:ascii="Times New Roman" w:hAnsi="Times New Roman" w:cs="Times New Roman"/>
            <w:sz w:val="24"/>
            <w:szCs w:val="24"/>
          </w:rPr>
          <w:t>Nhồi máu cơ tim</w:t>
        </w:r>
      </w:ins>
      <w:ins w:id="210" w:author="Nguyễn Trần Minh Đức" w:date="2022-06-13T18:49:00Z">
        <w:r w:rsidR="00B70700">
          <w:rPr>
            <w:rFonts w:ascii="Times New Roman" w:hAnsi="Times New Roman" w:cs="Times New Roman"/>
            <w:sz w:val="24"/>
            <w:szCs w:val="24"/>
          </w:rPr>
          <w:t xml:space="preserve"> N2</w:t>
        </w:r>
      </w:ins>
      <w:ins w:id="211" w:author="Nguyễn Trần Minh Đức" w:date="2022-06-13T16:29:00Z">
        <w:r w:rsidR="0075797E">
          <w:rPr>
            <w:rFonts w:ascii="Times New Roman" w:hAnsi="Times New Roman" w:cs="Times New Roman"/>
            <w:sz w:val="24"/>
            <w:szCs w:val="24"/>
          </w:rPr>
          <w:t xml:space="preserve">, </w:t>
        </w:r>
      </w:ins>
      <w:ins w:id="212" w:author="Nguyễn Trần Minh Đức" w:date="2022-06-13T16:30:00Z">
        <w:r w:rsidR="0075797E">
          <w:rPr>
            <w:rFonts w:ascii="Times New Roman" w:hAnsi="Times New Roman" w:cs="Times New Roman"/>
            <w:sz w:val="24"/>
            <w:szCs w:val="24"/>
          </w:rPr>
          <w:t>kilip 1, chưa biến chứng</w:t>
        </w:r>
      </w:ins>
      <w:ins w:id="213" w:author="Nguyễn Trần Minh Đức" w:date="2022-06-13T16:29:00Z">
        <w:r w:rsidR="006447FA">
          <w:rPr>
            <w:rFonts w:ascii="Times New Roman" w:hAnsi="Times New Roman" w:cs="Times New Roman"/>
            <w:sz w:val="24"/>
            <w:szCs w:val="24"/>
          </w:rPr>
          <w:t xml:space="preserve"> – Tăng huyết áp – Đái tháo đường type 2</w:t>
        </w:r>
      </w:ins>
      <w:del w:id="214" w:author="Nguyễn Trần Minh Đức" w:date="2022-06-13T16:29:00Z">
        <w:r w:rsidR="00C02B59" w:rsidDel="006447FA">
          <w:rPr>
            <w:rFonts w:ascii="Times New Roman" w:hAnsi="Times New Roman" w:cs="Times New Roman"/>
            <w:sz w:val="24"/>
            <w:szCs w:val="24"/>
          </w:rPr>
          <w:delText>Cơn đau thắt ngực không ổn định N</w:delText>
        </w:r>
      </w:del>
      <w:del w:id="215" w:author="Nguyễn Trần Minh Đức" w:date="2022-06-13T16:19:00Z">
        <w:r w:rsidR="00184958" w:rsidDel="00FF5298">
          <w:rPr>
            <w:rFonts w:ascii="Times New Roman" w:hAnsi="Times New Roman" w:cs="Times New Roman"/>
            <w:sz w:val="24"/>
            <w:szCs w:val="24"/>
          </w:rPr>
          <w:delText>8</w:delText>
        </w:r>
      </w:del>
      <w:del w:id="216" w:author="Nguyễn Trần Minh Đức" w:date="2022-06-13T16:22:00Z">
        <w:r w:rsidR="00184958" w:rsidDel="00D22408">
          <w:rPr>
            <w:rFonts w:ascii="Times New Roman" w:hAnsi="Times New Roman" w:cs="Times New Roman"/>
            <w:sz w:val="24"/>
            <w:szCs w:val="24"/>
          </w:rPr>
          <w:delText>, biến chứng rối loạn nhịp, đợt mất bù cấp của suy</w:delText>
        </w:r>
        <w:r w:rsidR="009D69C1" w:rsidDel="00D22408">
          <w:rPr>
            <w:rFonts w:ascii="Times New Roman" w:hAnsi="Times New Roman" w:cs="Times New Roman"/>
            <w:sz w:val="24"/>
            <w:szCs w:val="24"/>
          </w:rPr>
          <w:delText xml:space="preserve"> tim</w:delText>
        </w:r>
        <w:r w:rsidR="00184958" w:rsidDel="00D22408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12043E" w:rsidDel="00D22408">
          <w:rPr>
            <w:rFonts w:ascii="Times New Roman" w:hAnsi="Times New Roman" w:cs="Times New Roman"/>
            <w:sz w:val="24"/>
            <w:szCs w:val="24"/>
          </w:rPr>
          <w:delText xml:space="preserve"> – Suy tim </w:delText>
        </w:r>
        <w:r w:rsidR="009D69C1" w:rsidDel="00D22408">
          <w:rPr>
            <w:rFonts w:ascii="Times New Roman" w:hAnsi="Times New Roman" w:cs="Times New Roman"/>
            <w:sz w:val="24"/>
            <w:szCs w:val="24"/>
          </w:rPr>
          <w:delText xml:space="preserve">toàn bộ, </w:delText>
        </w:r>
        <w:r w:rsidR="0012043E" w:rsidDel="00D22408">
          <w:rPr>
            <w:rFonts w:ascii="Times New Roman" w:hAnsi="Times New Roman" w:cs="Times New Roman"/>
            <w:sz w:val="24"/>
            <w:szCs w:val="24"/>
          </w:rPr>
          <w:delText>NYHA II</w:delText>
        </w:r>
        <w:r w:rsidR="00F3390B" w:rsidDel="00D22408">
          <w:rPr>
            <w:rFonts w:ascii="Times New Roman" w:hAnsi="Times New Roman" w:cs="Times New Roman"/>
            <w:sz w:val="24"/>
            <w:szCs w:val="24"/>
          </w:rPr>
          <w:delText>, g</w:delText>
        </w:r>
        <w:r w:rsidR="00F3390B" w:rsidRPr="009119DC" w:rsidDel="00D22408">
          <w:rPr>
            <w:rFonts w:ascii="Times New Roman" w:hAnsi="Times New Roman" w:cs="Times New Roman"/>
            <w:sz w:val="24"/>
            <w:szCs w:val="24"/>
          </w:rPr>
          <w:delText>iai đoạn C theo ACC</w:delText>
        </w:r>
        <w:r w:rsidR="00F3390B" w:rsidRPr="00171E20" w:rsidDel="00D2240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/AHA</w:delText>
        </w:r>
        <w:r w:rsidR="00F3390B" w:rsidDel="00D2240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,</w:delText>
        </w:r>
        <w:r w:rsidR="0012043E" w:rsidDel="00D22408">
          <w:rPr>
            <w:rFonts w:ascii="Times New Roman" w:hAnsi="Times New Roman" w:cs="Times New Roman"/>
            <w:sz w:val="24"/>
            <w:szCs w:val="24"/>
          </w:rPr>
          <w:delText xml:space="preserve"> do bệnh </w:delText>
        </w:r>
        <w:r w:rsidR="009D69C1" w:rsidDel="00D22408">
          <w:rPr>
            <w:rFonts w:ascii="Times New Roman" w:hAnsi="Times New Roman" w:cs="Times New Roman"/>
            <w:sz w:val="24"/>
            <w:szCs w:val="24"/>
          </w:rPr>
          <w:delText>tim thiếu máu cục bộ CCS II</w:delText>
        </w:r>
        <w:r w:rsidR="0012043E" w:rsidDel="00D22408">
          <w:rPr>
            <w:rFonts w:ascii="Times New Roman" w:hAnsi="Times New Roman" w:cs="Times New Roman"/>
            <w:sz w:val="24"/>
            <w:szCs w:val="24"/>
          </w:rPr>
          <w:delText>.</w:delText>
        </w:r>
      </w:del>
    </w:p>
    <w:p w14:paraId="6A71BCE4" w14:textId="7F9F1F58" w:rsidR="00E46597" w:rsidRPr="00970D6A" w:rsidRDefault="00D43F47" w:rsidP="00D43F47">
      <w:pPr>
        <w:spacing w:after="0"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  <w:u w:val="single"/>
        </w:rPr>
        <w:t>Chẩn đoán phân biệt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28686965" w14:textId="66CE6D34" w:rsidR="00E46597" w:rsidDel="006447FA" w:rsidRDefault="006447FA" w:rsidP="00A844A4">
      <w:pPr>
        <w:pStyle w:val="ListParagraph"/>
        <w:numPr>
          <w:ilvl w:val="0"/>
          <w:numId w:val="9"/>
        </w:numPr>
        <w:spacing w:after="0" w:line="276" w:lineRule="auto"/>
        <w:ind w:left="709" w:hanging="283"/>
        <w:jc w:val="both"/>
        <w:rPr>
          <w:del w:id="217" w:author="Nguyễn Trần Minh Đức" w:date="2022-06-13T16:22:00Z"/>
          <w:rFonts w:ascii="Times New Roman" w:hAnsi="Times New Roman" w:cs="Times New Roman"/>
          <w:sz w:val="24"/>
          <w:szCs w:val="24"/>
        </w:rPr>
      </w:pPr>
      <w:ins w:id="218" w:author="Nguyễn Trần Minh Đức" w:date="2022-06-13T16:29:00Z">
        <w:r>
          <w:rPr>
            <w:rFonts w:ascii="Times New Roman" w:hAnsi="Times New Roman" w:cs="Times New Roman"/>
            <w:sz w:val="24"/>
            <w:szCs w:val="24"/>
          </w:rPr>
          <w:t>Cơn đau thắt ngực không ổn định N2</w:t>
        </w:r>
      </w:ins>
      <w:ins w:id="219" w:author="Nguyễn Trần Minh Đức" w:date="2022-06-13T18:49:00Z">
        <w:r w:rsidR="00216CD1">
          <w:rPr>
            <w:rFonts w:ascii="Times New Roman" w:hAnsi="Times New Roman" w:cs="Times New Roman"/>
            <w:sz w:val="24"/>
            <w:szCs w:val="24"/>
          </w:rPr>
          <w:t xml:space="preserve">, </w:t>
        </w:r>
        <w:r w:rsidR="00216CD1" w:rsidRPr="00216CD1">
          <w:rPr>
            <w:rFonts w:ascii="Times New Roman" w:hAnsi="Times New Roman" w:cs="Times New Roman"/>
            <w:sz w:val="24"/>
            <w:szCs w:val="24"/>
            <w:highlight w:val="yellow"/>
            <w:rPrChange w:id="220" w:author="Nguyễn Trần Minh Đức" w:date="2022-06-13T18:49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nguy cơ</w:t>
        </w:r>
      </w:ins>
      <w:ins w:id="221" w:author="Nguyễn Trần Minh Đức" w:date="2022-06-13T16:29:00Z">
        <w:r>
          <w:rPr>
            <w:rFonts w:ascii="Times New Roman" w:hAnsi="Times New Roman" w:cs="Times New Roman"/>
            <w:sz w:val="24"/>
            <w:szCs w:val="24"/>
          </w:rPr>
          <w:t xml:space="preserve"> – Tăng huyết áp – Đái tháo đường type 2</w:t>
        </w:r>
      </w:ins>
      <w:del w:id="222" w:author="Nguyễn Trần Minh Đức" w:date="2022-06-13T16:22:00Z">
        <w:r w:rsidR="00A41B01" w:rsidDel="00D22408">
          <w:rPr>
            <w:rFonts w:ascii="Times New Roman" w:hAnsi="Times New Roman" w:cs="Times New Roman"/>
            <w:sz w:val="24"/>
            <w:szCs w:val="24"/>
          </w:rPr>
          <w:delText xml:space="preserve">Thuyên tắc phổi – </w:delText>
        </w:r>
        <w:r w:rsidR="00F3390B" w:rsidDel="00D22408">
          <w:rPr>
            <w:rFonts w:ascii="Times New Roman" w:hAnsi="Times New Roman" w:cs="Times New Roman"/>
            <w:sz w:val="24"/>
            <w:szCs w:val="24"/>
          </w:rPr>
          <w:delText>Suy tim toàn bộ, NYHA II, g</w:delText>
        </w:r>
        <w:r w:rsidR="00F3390B" w:rsidRPr="009119DC" w:rsidDel="00D22408">
          <w:rPr>
            <w:rFonts w:ascii="Times New Roman" w:hAnsi="Times New Roman" w:cs="Times New Roman"/>
            <w:sz w:val="24"/>
            <w:szCs w:val="24"/>
          </w:rPr>
          <w:delText>iai đoạn C theo ACC</w:delText>
        </w:r>
        <w:r w:rsidR="00F3390B" w:rsidRPr="00171E20" w:rsidDel="00D2240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/AHA</w:delText>
        </w:r>
        <w:r w:rsidR="00F3390B" w:rsidDel="00D2240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,</w:delText>
        </w:r>
        <w:r w:rsidR="00F3390B" w:rsidDel="00D22408">
          <w:rPr>
            <w:rFonts w:ascii="Times New Roman" w:hAnsi="Times New Roman" w:cs="Times New Roman"/>
            <w:sz w:val="24"/>
            <w:szCs w:val="24"/>
          </w:rPr>
          <w:delText xml:space="preserve"> do bệnh tim thiếu máu cục bộ CCS II</w:delText>
        </w:r>
      </w:del>
    </w:p>
    <w:p w14:paraId="40A3A20E" w14:textId="5CD09E2D" w:rsidR="00E46597" w:rsidRPr="006447FA" w:rsidDel="00A844A4" w:rsidRDefault="00A41B01" w:rsidP="00A06ECD">
      <w:pPr>
        <w:pStyle w:val="ListParagraph"/>
        <w:numPr>
          <w:ilvl w:val="0"/>
          <w:numId w:val="9"/>
        </w:numPr>
        <w:spacing w:after="0" w:line="276" w:lineRule="auto"/>
        <w:ind w:left="709" w:hanging="283"/>
        <w:jc w:val="both"/>
        <w:rPr>
          <w:del w:id="223" w:author="Nguyễn Trần Minh Đức" w:date="2022-06-13T16:27:00Z"/>
          <w:rFonts w:ascii="Times New Roman" w:hAnsi="Times New Roman" w:cs="Times New Roman"/>
          <w:sz w:val="24"/>
          <w:szCs w:val="24"/>
          <w:rPrChange w:id="224" w:author="Nguyễn Trần Minh Đức" w:date="2022-06-13T16:29:00Z">
            <w:rPr>
              <w:del w:id="225" w:author="Nguyễn Trần Minh Đức" w:date="2022-06-13T16:27:00Z"/>
            </w:rPr>
          </w:rPrChange>
        </w:rPr>
      </w:pPr>
      <w:del w:id="226" w:author="Nguyễn Trần Minh Đức" w:date="2022-06-13T16:29:00Z">
        <w:r w:rsidRPr="006447FA" w:rsidDel="006447FA">
          <w:rPr>
            <w:rFonts w:ascii="Times New Roman" w:hAnsi="Times New Roman" w:cs="Times New Roman"/>
            <w:sz w:val="24"/>
            <w:szCs w:val="24"/>
            <w:rPrChange w:id="227" w:author="Nguyễn Trần Minh Đức" w:date="2022-06-13T16:29:00Z">
              <w:rPr/>
            </w:rPrChange>
          </w:rPr>
          <w:delText xml:space="preserve">Bóc tách động mạch chủ ngực – </w:delText>
        </w:r>
      </w:del>
      <w:del w:id="228" w:author="Nguyễn Trần Minh Đức" w:date="2022-06-13T16:22:00Z">
        <w:r w:rsidR="00F3390B" w:rsidRPr="006447FA" w:rsidDel="00D22408">
          <w:rPr>
            <w:rFonts w:ascii="Times New Roman" w:hAnsi="Times New Roman" w:cs="Times New Roman"/>
            <w:sz w:val="24"/>
            <w:szCs w:val="24"/>
            <w:rPrChange w:id="229" w:author="Nguyễn Trần Minh Đức" w:date="2022-06-13T16:29:00Z">
              <w:rPr/>
            </w:rPrChange>
          </w:rPr>
          <w:delText>Suy tim toàn bộ, NYHA II, giai đoạn C theo ACC</w:delText>
        </w:r>
        <w:r w:rsidR="00F3390B" w:rsidRPr="006447FA" w:rsidDel="00D22408">
          <w:rPr>
            <w:rFonts w:ascii="Times New Roman" w:eastAsia="Calibri" w:hAnsi="Times New Roman" w:cs="Times New Roman"/>
            <w:color w:val="000000" w:themeColor="text1"/>
            <w:sz w:val="24"/>
            <w:szCs w:val="24"/>
            <w:rPrChange w:id="230" w:author="Nguyễn Trần Minh Đức" w:date="2022-06-13T16:29:00Z">
              <w:rPr>
                <w:rFonts w:eastAsia="Calibri"/>
                <w:color w:val="000000" w:themeColor="text1"/>
              </w:rPr>
            </w:rPrChange>
          </w:rPr>
          <w:delText>/AHA,</w:delText>
        </w:r>
        <w:r w:rsidR="00F3390B" w:rsidRPr="006447FA" w:rsidDel="00D22408">
          <w:rPr>
            <w:rFonts w:ascii="Times New Roman" w:hAnsi="Times New Roman" w:cs="Times New Roman"/>
            <w:sz w:val="24"/>
            <w:szCs w:val="24"/>
            <w:rPrChange w:id="231" w:author="Nguyễn Trần Minh Đức" w:date="2022-06-13T16:29:00Z">
              <w:rPr/>
            </w:rPrChange>
          </w:rPr>
          <w:delText xml:space="preserve"> do bệnh tim thiếu máu cục bộ CCS II</w:delText>
        </w:r>
      </w:del>
    </w:p>
    <w:p w14:paraId="73F83CAA" w14:textId="0F2FAB0A" w:rsidR="00107E18" w:rsidRPr="006447FA" w:rsidDel="00A844A4" w:rsidRDefault="00107E18">
      <w:pPr>
        <w:pStyle w:val="ListParagraph"/>
        <w:rPr>
          <w:del w:id="232" w:author="Nguyễn Trần Minh Đức" w:date="2022-06-13T16:27:00Z"/>
        </w:rPr>
        <w:pPrChange w:id="233" w:author="Nguyễn Trần Minh Đức" w:date="2022-06-13T16:29:00Z">
          <w:pPr>
            <w:pStyle w:val="ListParagraph"/>
            <w:numPr>
              <w:numId w:val="9"/>
            </w:numPr>
            <w:spacing w:after="0" w:line="276" w:lineRule="auto"/>
            <w:ind w:left="709" w:hanging="283"/>
            <w:jc w:val="both"/>
          </w:pPr>
        </w:pPrChange>
      </w:pPr>
      <w:del w:id="234" w:author="Nguyễn Trần Minh Đức" w:date="2022-06-13T16:27:00Z">
        <w:r w:rsidRPr="006447FA" w:rsidDel="00A844A4">
          <w:delText>Đợt mất bù cấp của suy tim, yếu tố thúc đẩy: nhiễm trùng –</w:delText>
        </w:r>
        <w:r w:rsidR="00782C0D" w:rsidRPr="006447FA" w:rsidDel="00A844A4">
          <w:delText xml:space="preserve"> Hội chứng vành cấp N8 –</w:delText>
        </w:r>
        <w:r w:rsidRPr="006447FA" w:rsidDel="00A844A4">
          <w:delText xml:space="preserve"> Suy tim toàn bộ, NYHA II, giai đoạn C theo ACC</w:delText>
        </w:r>
        <w:r w:rsidRPr="006447FA" w:rsidDel="00A844A4">
          <w:rPr>
            <w:rFonts w:eastAsia="Calibri"/>
            <w:color w:val="000000" w:themeColor="text1"/>
          </w:rPr>
          <w:delText>/AHA,</w:delText>
        </w:r>
        <w:r w:rsidRPr="006447FA" w:rsidDel="00A844A4">
          <w:delText xml:space="preserve"> do bệnh tim thiếu máu cục bộ CCS II </w:delText>
        </w:r>
      </w:del>
    </w:p>
    <w:p w14:paraId="2C0B1A75" w14:textId="77777777" w:rsidR="00F3390B" w:rsidRPr="00F3390B" w:rsidRDefault="00F3390B">
      <w:pPr>
        <w:pStyle w:val="ListParagraph"/>
        <w:pPrChange w:id="235" w:author="Nguyễn Trần Minh Đức" w:date="2022-06-13T16:29:00Z">
          <w:pPr>
            <w:spacing w:after="0" w:line="276" w:lineRule="auto"/>
            <w:jc w:val="both"/>
          </w:pPr>
        </w:pPrChange>
      </w:pPr>
    </w:p>
    <w:p w14:paraId="608CC9DA" w14:textId="2091C512" w:rsidR="00E46597" w:rsidRPr="00970D6A" w:rsidRDefault="00E46597" w:rsidP="00F21994">
      <w:pPr>
        <w:pStyle w:val="ListParagrap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>Biện luận</w:t>
      </w:r>
    </w:p>
    <w:p w14:paraId="1AB44429" w14:textId="65C19235" w:rsidR="00C02B59" w:rsidRDefault="00C02B59" w:rsidP="00E26EC7">
      <w:pPr>
        <w:pStyle w:val="ListParagrap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Đau ngực cấp</w:t>
      </w:r>
    </w:p>
    <w:p w14:paraId="4D688656" w14:textId="77777777" w:rsidR="00C02B59" w:rsidRPr="00970D6A" w:rsidRDefault="00C02B59" w:rsidP="00C02B59">
      <w:pPr>
        <w:pStyle w:val="ListParagraph"/>
        <w:numPr>
          <w:ilvl w:val="0"/>
          <w:numId w:val="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Nguyên nhân do tim:</w:t>
      </w:r>
    </w:p>
    <w:p w14:paraId="3DF672E0" w14:textId="4529455D" w:rsidR="00C02B59" w:rsidRPr="00970D6A" w:rsidRDefault="00C02B59" w:rsidP="00C02B59">
      <w:pPr>
        <w:pStyle w:val="ListParagraph"/>
        <w:numPr>
          <w:ilvl w:val="0"/>
          <w:numId w:val="9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Bệnh nhân đau ngực kiểu mạch vành: đau sau xương ức khi nghỉ, </w:t>
      </w:r>
      <w:del w:id="236" w:author="Nguyễn Trần Minh Đức" w:date="2022-06-13T16:28:00Z">
        <w:r w:rsidRPr="00970D6A" w:rsidDel="00A844A4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cảm giác đè ép, bỏng rát</w:delText>
        </w:r>
      </w:del>
      <w:ins w:id="237" w:author="Nguyễn Trần Minh Đức" w:date="2022-06-13T16:28:00Z">
        <w:r w:rsidR="00A844A4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>đau</w:t>
        </w:r>
      </w:ins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tăng dần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về cường độ, đau dữ dội và kéo dài thời gian, không giảm, kèm </w:t>
      </w:r>
      <w:ins w:id="238" w:author="Nguyễn Trần Minh Đức" w:date="2022-06-13T16:28:00Z">
        <w:r w:rsidR="00A844A4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>buồn nôn</w:t>
        </w:r>
      </w:ins>
      <w:del w:id="239" w:author="Nguyễn Trần Minh Đức" w:date="2022-06-13T16:28:00Z">
        <w:r w:rsidRPr="00970D6A" w:rsidDel="00A844A4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khó thở</w:delText>
        </w:r>
      </w:del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và vã mồ hôi.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Bệnh nhân là </w:t>
      </w:r>
      <w:ins w:id="240" w:author="Nguyễn Trần Minh Đức" w:date="2022-06-13T16:28:00Z">
        <w:r w:rsidR="005C315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>nữ</w:t>
        </w:r>
      </w:ins>
      <w:del w:id="241" w:author="Nguyễn Trần Minh Đức" w:date="2022-06-13T16:28:00Z">
        <w:r w:rsidRPr="00970D6A" w:rsidDel="005C315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nam</w:delText>
        </w:r>
      </w:del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57 tuổi và </w:t>
      </w:r>
      <w:del w:id="242" w:author="Nguyễn Trần Minh Đức" w:date="2022-06-13T16:28:00Z">
        <w:r w:rsidRPr="00970D6A" w:rsidDel="005C315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hút thuốc lá 20 gói.năm</w:delText>
        </w:r>
      </w:del>
      <w:ins w:id="243" w:author="Nguyễn Trần Minh Đức" w:date="2022-06-13T16:28:00Z">
        <w:r w:rsidR="005C315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>có tiền căn bệnh tăng huyết áp 20 năm, và đái tháo đường 10 năm</w:t>
        </w:r>
      </w:ins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là những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yếu tố nguy cơ của bệnh mạch vành. </w:t>
      </w:r>
      <w:ins w:id="244" w:author="Nguyễn Trần Minh Đức" w:date="2022-06-13T16:28:00Z">
        <w:r w:rsidR="005C315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 xml:space="preserve">Từ đó, </w:t>
        </w:r>
      </w:ins>
      <w:del w:id="245" w:author="Nguyễn Trần Minh Đức" w:date="2022-06-13T16:28:00Z">
        <w:r w:rsidRPr="00970D6A" w:rsidDel="005C315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Bệnh nhân từng có những lần đau ngực</w:delText>
        </w:r>
        <w:r w:rsidDel="005C315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điển hình</w:delText>
        </w:r>
        <w:r w:rsidRPr="00970D6A" w:rsidDel="005C315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</w:delText>
        </w:r>
        <w:r w:rsidDel="005C315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trong vòng</w:delText>
        </w:r>
        <w:r w:rsidRPr="00970D6A" w:rsidDel="005C315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3</w:delText>
        </w:r>
        <w:r w:rsidRPr="00970D6A" w:rsidDel="005C3159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Pr="00970D6A" w:rsidDel="005C315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năm</w:delText>
        </w:r>
        <w:r w:rsidDel="005C315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(đau ở vùng xương ức, 3-5 phút, khởi phát khi gắng sức, giảm khi nghỉ)</w:delText>
        </w:r>
        <w:r w:rsidRPr="00970D6A" w:rsidDel="005C315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nên </w:delText>
        </w:r>
      </w:del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 nhiều bệnh nhân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lần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này có hội chứng mạch vành cấp.</w:t>
      </w:r>
    </w:p>
    <w:p w14:paraId="32A1C8DA" w14:textId="2F47CE23" w:rsidR="00C02B59" w:rsidRPr="00970D6A" w:rsidRDefault="00C02B59" w:rsidP="00C02B59">
      <w:pPr>
        <w:pStyle w:val="ListParagraph"/>
        <w:numPr>
          <w:ilvl w:val="1"/>
          <w:numId w:val="9"/>
        </w:numPr>
        <w:spacing w:after="0" w:line="276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Hội chứng vành cấp gồm: NMCT cấp và đau thắt ngực không ổn định. Hội chứng vành cấp này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ins w:id="246" w:author="Nguyễn Trần Minh Đức" w:date="2022-06-13T16:31:00Z">
        <w:r w:rsidR="00661A3B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 xml:space="preserve">chưa thể loại trừ NMCT cấp  </w:t>
        </w:r>
      </w:ins>
      <w:del w:id="247" w:author="Nguyễn Trần Minh Đức" w:date="2022-06-13T16:31:00Z">
        <w:r w:rsidRPr="00970D6A" w:rsidDel="00661A3B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nghĩ nhiều là </w:delText>
        </w:r>
      </w:del>
      <w:del w:id="248" w:author="Nguyễn Trần Minh Đức" w:date="2022-06-13T16:30:00Z">
        <w:r w:rsidDel="0075797E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cơn đau thắt ngực không ổn định vì triệu chứng đau âm ỉ, ít triệu chứng kèm theo và bệnh nhân đã có CLS tuyến tỉnh với Troponin I không tăng </w:delText>
        </w:r>
      </w:del>
      <w:r>
        <w:rPr>
          <w:rFonts w:ascii="Wingdings" w:eastAsia="Wingdings" w:hAnsi="Wingdings" w:cs="Wingdings"/>
          <w:color w:val="000000" w:themeColor="text1"/>
          <w:sz w:val="24"/>
          <w:szCs w:val="24"/>
        </w:rPr>
        <w:t>ð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đề nghị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 w:rsidR="00134E3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điện tâm đồ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Troponin I, </w:t>
      </w:r>
      <w:r w:rsidR="009109B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CK-MB, 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siêu âm tim để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chẩn đoán xác định.</w:t>
      </w:r>
    </w:p>
    <w:p w14:paraId="03A325FF" w14:textId="16AD1A06" w:rsidR="00C02B59" w:rsidRPr="0092415D" w:rsidRDefault="00C02B59" w:rsidP="00C02B59">
      <w:pPr>
        <w:pStyle w:val="ListParagraph"/>
        <w:numPr>
          <w:ilvl w:val="1"/>
          <w:numId w:val="9"/>
        </w:numPr>
        <w:spacing w:after="0" w:line="276" w:lineRule="auto"/>
        <w:ind w:left="1560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Thời điểm khởi phát đau ngực cách nhập viện </w:t>
      </w:r>
      <w:del w:id="249" w:author="Nguyễn Trần Minh Đức" w:date="2022-06-13T16:30:00Z">
        <w:r w:rsidDel="0075797E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7</w:delText>
        </w:r>
        <w:r w:rsidRPr="00970D6A" w:rsidDel="0075797E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</w:delText>
        </w:r>
      </w:del>
      <w:ins w:id="250" w:author="Nguyễn Trần Minh Đức" w:date="2022-06-13T16:30:00Z">
        <w:r w:rsidR="0075797E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>2</w:t>
        </w:r>
        <w:r w:rsidR="0075797E" w:rsidRPr="00970D6A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 xml:space="preserve"> </w:t>
        </w:r>
      </w:ins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ngày </w:t>
      </w:r>
      <w:r>
        <w:rPr>
          <w:rFonts w:ascii="Wingdings" w:eastAsia="Wingdings" w:hAnsi="Wingdings" w:cs="Wingdings"/>
          <w:color w:val="000000" w:themeColor="text1"/>
          <w:sz w:val="24"/>
          <w:szCs w:val="24"/>
        </w:rPr>
        <w:t>ð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hội chứng vành cấp ngày thứ </w:t>
      </w:r>
      <w:del w:id="251" w:author="Nguyễn Trần Minh Đức" w:date="2022-06-13T16:30:00Z">
        <w:r w:rsidR="00184958" w:rsidDel="0075797E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8</w:delText>
        </w:r>
      </w:del>
      <w:ins w:id="252" w:author="Nguyễn Trần Minh Đức" w:date="2022-06-13T16:30:00Z">
        <w:r w:rsidR="0075797E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>2</w:t>
        </w:r>
      </w:ins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</w:p>
    <w:p w14:paraId="24F5501A" w14:textId="3A20760F" w:rsidR="00C02B59" w:rsidRPr="0092415D" w:rsidRDefault="00C02B59" w:rsidP="00C02B59">
      <w:pPr>
        <w:pStyle w:val="ListParagraph"/>
        <w:numPr>
          <w:ilvl w:val="1"/>
          <w:numId w:val="9"/>
        </w:numPr>
        <w:spacing w:after="0" w:line="276" w:lineRule="auto"/>
        <w:ind w:left="1560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Phân độ Killip: bệnh nhân được khám lâm sàng tại thời điểm nhập viện </w:t>
      </w:r>
      <w:ins w:id="253" w:author="Nguyễn Trần Minh Đức" w:date="2022-06-13T16:31:00Z">
        <w:r w:rsidR="00661A3B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>không khó thở</w:t>
        </w:r>
      </w:ins>
      <w:del w:id="254" w:author="Nguyễn Trần Minh Đức" w:date="2022-06-13T16:31:00Z">
        <w:r w:rsidRPr="00970D6A" w:rsidDel="00661A3B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còn khó thở</w:delText>
        </w:r>
      </w:del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del w:id="255" w:author="Nguyễn Trần Minh Đức" w:date="2022-06-13T16:31:00Z">
        <w:r w:rsidRPr="00970D6A" w:rsidDel="00661A3B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ho khan ít</w:delText>
        </w:r>
      </w:del>
      <w:ins w:id="256" w:author="Nguyễn Trần Minh Đức" w:date="2022-06-13T16:31:00Z">
        <w:r w:rsidR="00661A3B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>không ho</w:t>
        </w:r>
      </w:ins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phổi không ran </w:t>
      </w:r>
      <w:r w:rsidRPr="00970D6A">
        <w:rPr>
          <w:rFonts w:ascii="Wingdings" w:eastAsia="Wingdings" w:hAnsi="Wingdings" w:cs="Wingdings"/>
          <w:color w:val="000000" w:themeColor="text1"/>
          <w:sz w:val="24"/>
          <w:szCs w:val="24"/>
        </w:rPr>
        <w:t>ð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Killip I.</w:t>
      </w:r>
    </w:p>
    <w:p w14:paraId="720EAC37" w14:textId="77777777" w:rsidR="00C02B59" w:rsidRPr="0092415D" w:rsidRDefault="00C02B59" w:rsidP="00C02B59">
      <w:pPr>
        <w:pStyle w:val="ListParagraph"/>
        <w:numPr>
          <w:ilvl w:val="1"/>
          <w:numId w:val="9"/>
        </w:numPr>
        <w:spacing w:after="0" w:line="276" w:lineRule="auto"/>
        <w:ind w:left="1560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Biến chứng: </w:t>
      </w:r>
    </w:p>
    <w:p w14:paraId="37F1B1B7" w14:textId="77777777" w:rsidR="00C02B59" w:rsidRPr="0092415D" w:rsidRDefault="00C02B59" w:rsidP="00C02B59">
      <w:pPr>
        <w:pStyle w:val="ListParagraph"/>
        <w:numPr>
          <w:ilvl w:val="2"/>
          <w:numId w:val="10"/>
        </w:numPr>
        <w:spacing w:after="0" w:line="276" w:lineRule="auto"/>
        <w:ind w:left="1843" w:hanging="283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 nhân tỉnh tiếp xúc tốt, không nghe âm thổi ở tim, nên nghĩ chưa có biến chứng cơ học.</w:t>
      </w:r>
    </w:p>
    <w:p w14:paraId="4E3B9D82" w14:textId="241FEB5E" w:rsidR="00C02B59" w:rsidRPr="0092415D" w:rsidRDefault="00C02B59" w:rsidP="00C02B59">
      <w:pPr>
        <w:pStyle w:val="ListParagraph"/>
        <w:numPr>
          <w:ilvl w:val="2"/>
          <w:numId w:val="10"/>
        </w:numPr>
        <w:spacing w:after="0" w:line="276" w:lineRule="auto"/>
        <w:ind w:left="1843" w:hanging="283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M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ạch </w:t>
      </w:r>
      <w:del w:id="257" w:author="Nguyễn Trần Minh Đức" w:date="2022-06-13T16:32:00Z">
        <w:r w:rsidRPr="00970D6A" w:rsidDel="00FB6E3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không </w:delText>
        </w:r>
      </w:del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đều, </w:t>
      </w:r>
      <w:ins w:id="258" w:author="Nguyễn Trần Minh Đức" w:date="2022-06-13T16:32:00Z">
        <w:r w:rsidR="00FB6E3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 xml:space="preserve">tần số 80 lần/phút, không </w:t>
        </w:r>
      </w:ins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có mạch đến sớm </w:t>
      </w:r>
      <w:del w:id="259" w:author="Nguyễn Trần Minh Đức" w:date="2022-06-13T16:32:00Z">
        <w:r w:rsidRPr="00970D6A" w:rsidDel="00FB6E3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nên </w:delText>
        </w:r>
      </w:del>
      <w:ins w:id="260" w:author="Nguyễn Trần Minh Đức" w:date="2022-06-13T16:32:00Z">
        <w:r w:rsidR="00FB6E3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>không</w:t>
        </w:r>
        <w:r w:rsidR="00FB6E39" w:rsidRPr="00970D6A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 xml:space="preserve"> </w:t>
        </w:r>
      </w:ins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 có biến chứng rối loạn nhịp</w:t>
      </w:r>
      <w:ins w:id="261" w:author="Nguyễn Trần Minh Đức" w:date="2022-06-13T16:32:00Z">
        <w:r w:rsidR="00FB6E3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 xml:space="preserve"> </w:t>
        </w:r>
      </w:ins>
      <w:del w:id="262" w:author="Nguyễn Trần Minh Đức" w:date="2022-06-13T16:32:00Z">
        <w:r w:rsidDel="00FB6E3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, nghĩ nhiều là ngoại tâm thu </w:delText>
        </w:r>
      </w:del>
      <w:r>
        <w:rPr>
          <w:rFonts w:ascii="Wingdings" w:eastAsia="Wingdings" w:hAnsi="Wingdings" w:cs="Wingdings"/>
          <w:color w:val="000000" w:themeColor="text1"/>
          <w:sz w:val="24"/>
          <w:szCs w:val="24"/>
        </w:rPr>
        <w:t>ð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đề nghị </w:t>
      </w:r>
      <w:r w:rsidR="00134E3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điện tâm đồ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</w:p>
    <w:p w14:paraId="601670DF" w14:textId="7FDD482F" w:rsidR="00C02B59" w:rsidRPr="00F74002" w:rsidRDefault="00C02B59" w:rsidP="00C02B59">
      <w:pPr>
        <w:pStyle w:val="ListParagraph"/>
        <w:numPr>
          <w:ilvl w:val="2"/>
          <w:numId w:val="10"/>
        </w:numPr>
        <w:spacing w:after="0" w:line="276" w:lineRule="auto"/>
        <w:ind w:left="1843" w:hanging="283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Bệnh nhân </w:t>
      </w:r>
      <w:del w:id="263" w:author="Nguyễn Trần Minh Đức" w:date="2022-06-13T16:32:00Z">
        <w:r w:rsidDel="005F610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có </w:delText>
        </w:r>
      </w:del>
      <w:ins w:id="264" w:author="Nguyễn Trần Minh Đức" w:date="2022-06-13T16:32:00Z">
        <w:r w:rsidR="005F610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 xml:space="preserve">không có </w:t>
        </w:r>
      </w:ins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khó thở</w:t>
      </w:r>
      <w:ins w:id="265" w:author="Nguyễn Trần Minh Đức" w:date="2022-06-13T16:33:00Z">
        <w:r w:rsidR="005F610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>, không khó thở khi đi lại</w:t>
        </w:r>
      </w:ins>
      <w:del w:id="266" w:author="Nguyễn Trần Minh Đức" w:date="2022-06-13T16:33:00Z">
        <w:r w:rsidDel="00220232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</w:delText>
        </w:r>
        <w:r w:rsidDel="005F610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tăng dần</w:delText>
        </w:r>
        <w:r w:rsidRPr="0092415D" w:rsidDel="005F610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, khó thở 2 thì, khó thở khi nằm, khó thở tăng </w:delText>
        </w:r>
        <w:r w:rsidRPr="0092415D" w:rsidDel="00220232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khi đi lại</w:delText>
        </w:r>
      </w:del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nên </w:t>
      </w:r>
      <w:del w:id="267" w:author="Nguyễn Trần Minh Đức" w:date="2022-06-13T16:33:00Z">
        <w:r w:rsidRPr="0092415D" w:rsidDel="00220232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nghĩ </w:delText>
        </w:r>
      </w:del>
      <w:ins w:id="268" w:author="Nguyễn Trần Minh Đức" w:date="2022-06-13T16:33:00Z">
        <w:r w:rsidR="00220232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>không nghĩ tới</w:t>
        </w:r>
      </w:ins>
      <w:del w:id="269" w:author="Nguyễn Trần Minh Đức" w:date="2022-06-13T16:33:00Z">
        <w:r w:rsidRPr="0092415D" w:rsidDel="00220232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nhiều là có </w:delText>
        </w:r>
      </w:del>
      <w:ins w:id="270" w:author="Nguyễn Trần Minh Đức" w:date="2022-06-13T16:33:00Z">
        <w:r w:rsidR="00220232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 xml:space="preserve"> </w:t>
        </w:r>
      </w:ins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biến chứng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đợt mất bù cấp của</w:t>
      </w:r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suy tim</w:t>
      </w:r>
      <w:del w:id="271" w:author="Nguyễn Trần Minh Đức" w:date="2022-06-13T16:33:00Z">
        <w:r w:rsidRPr="0092415D" w:rsidDel="00220232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</w:delText>
        </w:r>
        <w:r w:rsidDel="00220232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mạn</w:delText>
        </w:r>
      </w:del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</w:p>
    <w:p w14:paraId="57F50363" w14:textId="084AEF9D" w:rsidR="00C02B59" w:rsidRPr="00970D6A" w:rsidRDefault="00C02B59" w:rsidP="00C02B59">
      <w:pPr>
        <w:pStyle w:val="ListParagraph"/>
        <w:numPr>
          <w:ilvl w:val="0"/>
          <w:numId w:val="9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Ít nghĩ viêm màng ngoài tim cấp vì bệnh nhân không giảm đau khi cúi người ra trước,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 đau tăng khi ho, khi hít thở sâu, khi xoay trở, không có tiếng cọ màng tim</w:t>
      </w:r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 w:rsidR="00A74144">
        <w:rPr>
          <w:rFonts w:ascii="Wingdings" w:eastAsia="Wingdings" w:hAnsi="Wingdings" w:cs="Wingdings"/>
          <w:color w:val="000000" w:themeColor="text1"/>
          <w:sz w:val="24"/>
          <w:szCs w:val="24"/>
        </w:rPr>
        <w:t>ð</w:t>
      </w:r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đề nghị siêu âm</w:t>
      </w:r>
      <w:r w:rsidR="00A74144"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tim</w:t>
      </w:r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ins w:id="272" w:author="Nguyễn Trần Minh Đức" w:date="2022-06-13T16:34:00Z">
        <w:r w:rsidR="00220232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>đ</w:t>
        </w:r>
      </w:ins>
      <w:del w:id="273" w:author="Nguyễn Trần Minh Đức" w:date="2022-06-13T16:34:00Z">
        <w:r w:rsidR="00A74144" w:rsidDel="00220232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d</w:delText>
        </w:r>
      </w:del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ể loại trừ.</w:t>
      </w:r>
    </w:p>
    <w:p w14:paraId="6D8FC7C7" w14:textId="172A6980" w:rsidR="00C02B59" w:rsidRDefault="00C02B59" w:rsidP="00C02B59">
      <w:pPr>
        <w:pStyle w:val="ListParagraph"/>
        <w:numPr>
          <w:ilvl w:val="0"/>
          <w:numId w:val="9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Ít nghĩ viêm cơ tim vì bệnh nhân không có nhiễm trùng siêu vi trước đó. Tuy nhiên bệnh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viêm cơ tim đôi khi cũng có triệu chứng tương tự như bệnh mạch vành </w:t>
      </w:r>
      <w:r w:rsidR="00A74144">
        <w:rPr>
          <w:rFonts w:ascii="Wingdings" w:eastAsia="Wingdings" w:hAnsi="Wingdings" w:cs="Wingdings"/>
          <w:color w:val="000000" w:themeColor="text1"/>
          <w:sz w:val="24"/>
          <w:szCs w:val="24"/>
        </w:rPr>
        <w:t>ð</w:t>
      </w:r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đề nghị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men tim</w:t>
      </w:r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ins w:id="274" w:author="Nguyễn Trần Minh Đức" w:date="2022-06-13T16:33:00Z">
        <w:r w:rsidR="00220232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>đ</w:t>
        </w:r>
      </w:ins>
      <w:del w:id="275" w:author="Nguyễn Trần Minh Đức" w:date="2022-06-13T16:33:00Z">
        <w:r w:rsidR="00A74144" w:rsidDel="00220232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d</w:delText>
        </w:r>
      </w:del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ể loại trừ.</w:t>
      </w:r>
    </w:p>
    <w:p w14:paraId="3FEFFCD4" w14:textId="42130D4A" w:rsidR="00C02B59" w:rsidRPr="00970D6A" w:rsidRDefault="00C02B59" w:rsidP="00C02B59">
      <w:pPr>
        <w:pStyle w:val="ListParagraph"/>
        <w:numPr>
          <w:ilvl w:val="0"/>
          <w:numId w:val="9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 nghĩ hẹp van động mạch chủ nặng vì nghe tim không có âm thổi tâm thu ở KLS 3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bên (T) và KLS 2 bên (P). Hẹp van động mạch chủ nặng thường có tam chứng: đau ngực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khi gắng sức, khó thở khi gắng sức và ngất khi gắng sức. Ở bệnh nhân này đau ngực</w:t>
      </w:r>
      <w:del w:id="276" w:author="Nguyễn Trần Minh Đức" w:date="2022-06-13T16:34:00Z">
        <w:r w:rsidRPr="00970D6A" w:rsidDel="00220232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và</w:delText>
        </w:r>
        <w:r w:rsidRPr="00970D6A" w:rsidDel="00220232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Pr="00970D6A" w:rsidDel="00220232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khó thở khi nghỉ</w:delText>
        </w:r>
      </w:del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, không ngất nên không nghĩ bệnh nhân bị hẹp van động mạch chủ.</w:t>
      </w:r>
    </w:p>
    <w:p w14:paraId="74C31B44" w14:textId="77777777" w:rsidR="00C02B59" w:rsidRPr="00970D6A" w:rsidRDefault="00C02B59" w:rsidP="00C02B59">
      <w:pPr>
        <w:pStyle w:val="ListParagraph"/>
        <w:numPr>
          <w:ilvl w:val="0"/>
          <w:numId w:val="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Nguyên nhân do phổi:</w:t>
      </w:r>
    </w:p>
    <w:p w14:paraId="7BFA0020" w14:textId="77777777" w:rsidR="00C02B59" w:rsidRPr="005C6A92" w:rsidRDefault="00C02B59" w:rsidP="00C02B59">
      <w:pPr>
        <w:pStyle w:val="ListParagraph"/>
        <w:numPr>
          <w:ilvl w:val="0"/>
          <w:numId w:val="9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lý màng phổi (TDMP/TKMP)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: không nghĩ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vì bệnh nhân không đau ngực kiểu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màng phổi, khám phổi bình thường (không có hội chứng 3 giảm của TDMP, không có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hội chứng TKMP)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</w:p>
    <w:p w14:paraId="40E3D8B7" w14:textId="77777777" w:rsidR="00C02B59" w:rsidRPr="005C6A92" w:rsidRDefault="00C02B59" w:rsidP="00C02B59">
      <w:pPr>
        <w:pStyle w:val="ListParagraph"/>
        <w:numPr>
          <w:ilvl w:val="0"/>
          <w:numId w:val="9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Viêm</w:t>
      </w:r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phổi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: không nghĩ</w:t>
      </w:r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vì không có hội chứng nhiễm trùng đường hô hấp dưới, bệnh nhân</w:t>
      </w:r>
      <w:r w:rsidRPr="005C6A92">
        <w:rPr>
          <w:rFonts w:ascii="Times New Roman" w:hAnsi="Times New Roman" w:cs="Times New Roman"/>
          <w:sz w:val="24"/>
          <w:szCs w:val="24"/>
        </w:rPr>
        <w:t xml:space="preserve"> </w:t>
      </w:r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không đau ngực kiểu  màng phổi, khám: phổi trong không ran. </w:t>
      </w:r>
    </w:p>
    <w:p w14:paraId="7FFDBF84" w14:textId="2BCF8AE1" w:rsidR="00C02B59" w:rsidRPr="005C6A92" w:rsidRDefault="00C02B59" w:rsidP="00C02B59">
      <w:pPr>
        <w:pStyle w:val="ListParagraph"/>
        <w:numPr>
          <w:ilvl w:val="0"/>
          <w:numId w:val="9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</w:t>
      </w:r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huyên tắc phổi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:</w:t>
      </w:r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bệnh nhân </w:t>
      </w:r>
      <w:del w:id="277" w:author="Nguyễn Trần Minh Đức" w:date="2022-06-13T16:34:00Z">
        <w:r w:rsidDel="00337787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nam</w:delText>
        </w:r>
      </w:del>
      <w:ins w:id="278" w:author="Nguyễn Trần Minh Đức" w:date="2022-06-13T16:34:00Z">
        <w:r w:rsidR="00337787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>nữ</w:t>
        </w:r>
      </w:ins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,</w:t>
      </w:r>
      <w:ins w:id="279" w:author="Nguyễn Trần Minh Đức" w:date="2022-06-13T16:34:00Z">
        <w:r w:rsidR="00337787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 xml:space="preserve"> lớn tuổi, lối sống thụ động</w:t>
        </w:r>
        <w:r w:rsidR="00AF28FB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 xml:space="preserve"> là các yếu t</w:t>
        </w:r>
      </w:ins>
      <w:ins w:id="280" w:author="Nguyễn Trần Minh Đức" w:date="2022-06-13T16:35:00Z">
        <w:r w:rsidR="00AF28FB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>ố nguy cơ, cần loại trừ</w:t>
        </w:r>
      </w:ins>
      <w:del w:id="281" w:author="Nguyễn Trần Minh Đức" w:date="2022-06-13T16:34:00Z">
        <w:r w:rsidDel="00337787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hút thuốc lá 20 gói.năm, đau ngực kèm nhịp tim nhanh (104 lần/phút) </w:delText>
        </w:r>
        <w:r w:rsidDel="00AF28FB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và tĩnh mạch cổ nổi lúc nhập viện </w:delText>
        </w:r>
      </w:del>
      <w:del w:id="282" w:author="Nguyễn Trần Minh Đức" w:date="2022-06-13T16:35:00Z">
        <w:r w:rsidDel="00AF28FB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nên không loại trừ</w:delText>
        </w:r>
      </w:del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Wingdings" w:eastAsia="Wingdings" w:hAnsi="Wingdings" w:cs="Wingdings"/>
          <w:color w:val="000000" w:themeColor="text1"/>
          <w:sz w:val="24"/>
          <w:szCs w:val="24"/>
        </w:rPr>
        <w:t>ð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đề nghị D-Dimer.</w:t>
      </w:r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</w:p>
    <w:p w14:paraId="44A91F64" w14:textId="77777777" w:rsidR="00C02B59" w:rsidRPr="00970D6A" w:rsidRDefault="00C02B59" w:rsidP="00C02B59">
      <w:pPr>
        <w:pStyle w:val="ListParagraph"/>
        <w:numPr>
          <w:ilvl w:val="0"/>
          <w:numId w:val="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Phình bóc tách động mạch chủ ngực:</w:t>
      </w:r>
    </w:p>
    <w:p w14:paraId="272623A9" w14:textId="3A45A503" w:rsidR="00C02B59" w:rsidRPr="00970D6A" w:rsidRDefault="00C02B59" w:rsidP="00C02B59">
      <w:pPr>
        <w:spacing w:after="0"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Bệnh nhân </w:t>
      </w:r>
      <w:del w:id="283" w:author="Nguyễn Trần Minh Đức" w:date="2022-06-13T16:36:00Z">
        <w:r w:rsidDel="00DF61E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nam </w:delText>
        </w:r>
      </w:del>
      <w:ins w:id="284" w:author="Nguyễn Trần Minh Đức" w:date="2022-06-13T16:36:00Z">
        <w:r w:rsidR="00DF61E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 xml:space="preserve">nữ </w:t>
        </w:r>
      </w:ins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lớn tuổi, </w:t>
      </w:r>
      <w:del w:id="285" w:author="Nguyễn Trần Minh Đức" w:date="2022-06-13T16:36:00Z">
        <w:r w:rsidDel="00DF61E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tiền căn hút thuốc lá 20 gói.năm và </w:delText>
        </w:r>
      </w:del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có tiền căn </w:t>
      </w:r>
      <w:del w:id="286" w:author="Nguyễn Trần Minh Đức" w:date="2022-06-13T16:37:00Z">
        <w:r w:rsidDel="00DF61E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gia đình bệnh lý tim mạch</w:delText>
        </w:r>
      </w:del>
      <w:ins w:id="287" w:author="Nguyễn Trần Minh Đức" w:date="2022-06-13T16:37:00Z">
        <w:r w:rsidR="00DF61E9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>tăng huyết áp, đái tháo đường lâu năm</w:t>
        </w:r>
      </w:ins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dù 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bệnh nhân này đau ngực </w:t>
      </w:r>
      <w:del w:id="288" w:author="Nguyễn Trần Minh Đức" w:date="2022-06-13T16:37:00Z">
        <w:r w:rsidRPr="00970D6A" w:rsidDel="00DF3120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tăng dần, đau</w:delText>
        </w:r>
        <w:r w:rsidRPr="00970D6A" w:rsidDel="00DF3120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Pr="00970D6A" w:rsidDel="00DF3120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kiểu đè nặng, từng có cơn đau ngực trước đó, không đau xé, đau </w:delText>
        </w:r>
      </w:del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đột ngột dữ dội ngay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khi khởi phát như trong phình bóc tách động mạch chủ ngực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del w:id="289" w:author="Nguyễn Trần Minh Đức" w:date="2022-06-13T16:38:00Z">
        <w:r w:rsidDel="00DF3120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nhưng không loại trừ</w:delText>
        </w:r>
        <w:r w:rsidRPr="00970D6A" w:rsidDel="00DF3120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toàn</w:delText>
        </w:r>
        <w:r w:rsidRPr="00970D6A" w:rsidDel="00DF3120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Pr="00970D6A" w:rsidDel="00DF3120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phình bóc tách động mạch chủ </w:delText>
        </w:r>
      </w:del>
      <w:r>
        <w:rPr>
          <w:rFonts w:ascii="Wingdings" w:eastAsia="Wingdings" w:hAnsi="Wingdings" w:cs="Wingdings"/>
          <w:color w:val="000000" w:themeColor="text1"/>
          <w:sz w:val="24"/>
          <w:szCs w:val="24"/>
        </w:rPr>
        <w:t>ð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đề nghị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X-quang ngực thẳn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g.</w:t>
      </w:r>
    </w:p>
    <w:p w14:paraId="7D32C62F" w14:textId="77777777" w:rsidR="00C02B59" w:rsidRPr="00970D6A" w:rsidRDefault="00C02B59" w:rsidP="00C02B59">
      <w:pPr>
        <w:pStyle w:val="ListParagraph"/>
        <w:numPr>
          <w:ilvl w:val="0"/>
          <w:numId w:val="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Nguyên nhân khác:</w:t>
      </w:r>
    </w:p>
    <w:p w14:paraId="1FE9F755" w14:textId="77777777" w:rsidR="00C02B59" w:rsidRDefault="00C02B59" w:rsidP="00C02B59">
      <w:pPr>
        <w:pStyle w:val="ListParagraph"/>
        <w:numPr>
          <w:ilvl w:val="0"/>
          <w:numId w:val="9"/>
        </w:numPr>
        <w:spacing w:after="0" w:line="276" w:lineRule="auto"/>
        <w:ind w:left="1276" w:hanging="283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 nghĩ bệnh lý dạ dày tá tràng vì bệnh nhân không ợ chua, ợ hơi, không thấy đau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nóng bỏng khó chịu ở sau xương ức và thượng vị sau ăn hay khi đói, không tiền căn bệnh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lý dạ dày tá tràng từ trước.</w:t>
      </w:r>
    </w:p>
    <w:p w14:paraId="4706031E" w14:textId="45AE1108" w:rsidR="00C02B59" w:rsidRPr="00C02B59" w:rsidRDefault="00C02B59" w:rsidP="00C02B59">
      <w:pPr>
        <w:pStyle w:val="ListParagraph"/>
        <w:numPr>
          <w:ilvl w:val="0"/>
          <w:numId w:val="9"/>
        </w:numPr>
        <w:spacing w:after="0" w:line="276" w:lineRule="auto"/>
        <w:ind w:left="1276" w:hanging="283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 nghĩ bệnh lý cơ xương thành ngực vì khám không có điểm đau vùng ngực, không</w:t>
      </w:r>
      <w:r w:rsidRPr="00353F89">
        <w:rPr>
          <w:rFonts w:ascii="Times New Roman" w:hAnsi="Times New Roman" w:cs="Times New Roman"/>
          <w:sz w:val="24"/>
          <w:szCs w:val="24"/>
        </w:rPr>
        <w:t xml:space="preserve"> </w:t>
      </w:r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nổi bóng nước, ban đỏ. Bệnh nhân cũng không có tiền căn chấn thương.</w:t>
      </w:r>
      <w:r w:rsidRPr="00353F8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C5AA72" w14:textId="47453F93" w:rsidR="00277163" w:rsidDel="00D13178" w:rsidRDefault="00277163" w:rsidP="00E26EC7">
      <w:pPr>
        <w:pStyle w:val="ListParagraph"/>
        <w:numPr>
          <w:ilvl w:val="1"/>
          <w:numId w:val="1"/>
        </w:numPr>
        <w:spacing w:after="0" w:line="276" w:lineRule="auto"/>
        <w:ind w:left="709" w:hanging="283"/>
        <w:jc w:val="both"/>
        <w:rPr>
          <w:del w:id="290" w:author="Nguyễn Trần Minh Đức" w:date="2022-06-13T16:24:00Z"/>
          <w:rFonts w:ascii="Times New Roman" w:eastAsia="Calibri" w:hAnsi="Times New Roman" w:cs="Times New Roman"/>
          <w:color w:val="000000" w:themeColor="text1"/>
          <w:sz w:val="24"/>
          <w:szCs w:val="24"/>
        </w:rPr>
      </w:pPr>
      <w:del w:id="291" w:author="Nguyễn Trần Minh Đức" w:date="2022-06-13T16:24:00Z">
        <w:r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Hội chứng suy tim</w:delText>
        </w:r>
      </w:del>
    </w:p>
    <w:p w14:paraId="2AC8AD01" w14:textId="6CE3E923" w:rsidR="00171E20" w:rsidRPr="00A3693A" w:rsidDel="00D13178" w:rsidRDefault="000670E2" w:rsidP="003839A8">
      <w:pPr>
        <w:pStyle w:val="ListParagraph"/>
        <w:numPr>
          <w:ilvl w:val="0"/>
          <w:numId w:val="5"/>
        </w:numPr>
        <w:spacing w:after="0" w:line="276" w:lineRule="auto"/>
        <w:ind w:left="993" w:hanging="284"/>
        <w:jc w:val="both"/>
        <w:rPr>
          <w:del w:id="292" w:author="Nguyễn Trần Minh Đức" w:date="2022-06-13T16:24:00Z"/>
          <w:rFonts w:ascii="Times New Roman" w:eastAsia="Calibri" w:hAnsi="Times New Roman" w:cs="Times New Roman"/>
          <w:color w:val="000000" w:themeColor="text1"/>
          <w:sz w:val="24"/>
          <w:szCs w:val="24"/>
        </w:rPr>
      </w:pPr>
      <w:del w:id="293" w:author="Nguyễn Trần Minh Đức" w:date="2022-06-13T16:24:00Z">
        <w:r w:rsidRPr="002B3BD7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B</w:delText>
        </w:r>
        <w:r w:rsidR="00ED5DDA" w:rsidRPr="002B3BD7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ệnh nhân nam, lớn tuổi, có triệu chứng khó thở</w:delText>
        </w:r>
        <w:r w:rsidR="00AA6131" w:rsidRPr="002B3BD7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khi gắng sức</w:delText>
        </w:r>
        <w:r w:rsidR="00ED5DDA" w:rsidRPr="002B3BD7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, giảm gắng sức</w:delText>
        </w:r>
        <w:r w:rsidR="00AA6131" w:rsidRPr="002B3BD7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, khó thở khi nằm, </w:delText>
        </w:r>
        <w:r w:rsidRPr="002B3BD7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ho khan tăng về đềm và khi nằm, </w:delText>
        </w:r>
        <w:r w:rsidR="00AA6131" w:rsidRPr="002B3BD7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khám thấy tĩnh mạch cổ nổi ở tư thế 45 độ</w:delText>
        </w:r>
        <w:r w:rsidR="002B3BD7" w:rsidRPr="002B3BD7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, m</w:delText>
        </w:r>
        <w:r w:rsidR="002B3BD7" w:rsidRPr="002B3BD7" w:rsidDel="00D13178">
          <w:rPr>
            <w:rFonts w:ascii="Times New Roman" w:hAnsi="Times New Roman" w:cs="Times New Roman"/>
            <w:sz w:val="24"/>
            <w:szCs w:val="24"/>
          </w:rPr>
          <w:delText xml:space="preserve">ỏm tim ở khoang liên sườn VI đường nách trước, diện đập 2x2cm, </w:delText>
        </w:r>
        <w:r w:rsidR="002B3BD7" w:rsidDel="00D13178">
          <w:rPr>
            <w:rFonts w:ascii="Times New Roman" w:hAnsi="Times New Roman" w:cs="Times New Roman"/>
            <w:sz w:val="24"/>
            <w:szCs w:val="24"/>
          </w:rPr>
          <w:delText>có tiếng</w:delText>
        </w:r>
        <w:r w:rsidR="002B3BD7" w:rsidRPr="002B3BD7" w:rsidDel="00D13178">
          <w:rPr>
            <w:rFonts w:ascii="Times New Roman" w:hAnsi="Times New Roman" w:cs="Times New Roman"/>
            <w:sz w:val="24"/>
            <w:szCs w:val="24"/>
          </w:rPr>
          <w:delText xml:space="preserve"> T3 nghe rõ ở mỏm tim</w:delText>
        </w:r>
        <w:r w:rsidR="00DF16CE" w:rsidDel="00D13178">
          <w:rPr>
            <w:rFonts w:ascii="Times New Roman" w:hAnsi="Times New Roman" w:cs="Times New Roman"/>
            <w:sz w:val="24"/>
            <w:szCs w:val="24"/>
          </w:rPr>
          <w:delText xml:space="preserve"> là thỏa 3 tiêu chuẩn chính và 2 tiêu chuẩn phụ </w:delText>
        </w:r>
        <w:r w:rsidR="0052531F" w:rsidDel="00D13178">
          <w:rPr>
            <w:rFonts w:ascii="Times New Roman" w:hAnsi="Times New Roman" w:cs="Times New Roman"/>
            <w:sz w:val="24"/>
            <w:szCs w:val="24"/>
          </w:rPr>
          <w:delText xml:space="preserve">theo Framingham </w:delText>
        </w:r>
        <w:r w:rsidR="0052531F" w:rsidDel="00D13178">
          <w:rPr>
            <w:rFonts w:ascii="Wingdings" w:eastAsia="Wingdings" w:hAnsi="Wingdings" w:cs="Wingdings"/>
            <w:sz w:val="24"/>
            <w:szCs w:val="24"/>
          </w:rPr>
          <w:delText>ð</w:delText>
        </w:r>
        <w:r w:rsidR="0052531F" w:rsidDel="00D13178">
          <w:rPr>
            <w:rFonts w:ascii="Times New Roman" w:hAnsi="Times New Roman" w:cs="Times New Roman"/>
            <w:sz w:val="24"/>
            <w:szCs w:val="24"/>
          </w:rPr>
          <w:delText xml:space="preserve"> Bệnh nhân có suy tim mạn</w:delText>
        </w:r>
        <w:r w:rsidR="005B5128" w:rsidDel="00D13178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5B5128" w:rsidDel="00D13178">
          <w:rPr>
            <w:rFonts w:ascii="Wingdings" w:eastAsia="Wingdings" w:hAnsi="Wingdings" w:cs="Wingdings"/>
            <w:sz w:val="24"/>
            <w:szCs w:val="24"/>
          </w:rPr>
          <w:delText>ð</w:delText>
        </w:r>
        <w:r w:rsidR="005B5128" w:rsidDel="00D13178">
          <w:rPr>
            <w:rFonts w:ascii="Times New Roman" w:hAnsi="Times New Roman" w:cs="Times New Roman"/>
            <w:sz w:val="24"/>
            <w:szCs w:val="24"/>
          </w:rPr>
          <w:delText xml:space="preserve"> Đề nghị </w:delText>
        </w:r>
        <w:r w:rsidR="009062AA" w:rsidDel="00D13178">
          <w:rPr>
            <w:rFonts w:ascii="Times New Roman" w:hAnsi="Times New Roman" w:cs="Times New Roman"/>
            <w:sz w:val="24"/>
            <w:szCs w:val="24"/>
          </w:rPr>
          <w:delText>siêu âm tim, BNP/NT-proBNP để chẩn đoán.</w:delText>
        </w:r>
      </w:del>
    </w:p>
    <w:p w14:paraId="6FA1CDD0" w14:textId="05356687" w:rsidR="00171E20" w:rsidRPr="00A3693A" w:rsidDel="00D13178" w:rsidRDefault="00171E20" w:rsidP="003839A8">
      <w:pPr>
        <w:pStyle w:val="ListParagraph"/>
        <w:numPr>
          <w:ilvl w:val="0"/>
          <w:numId w:val="5"/>
        </w:numPr>
        <w:spacing w:after="0" w:line="276" w:lineRule="auto"/>
        <w:ind w:left="993" w:hanging="284"/>
        <w:jc w:val="both"/>
        <w:rPr>
          <w:del w:id="294" w:author="Nguyễn Trần Minh Đức" w:date="2022-06-13T16:24:00Z"/>
          <w:rFonts w:ascii="Times New Roman" w:eastAsia="Calibri" w:hAnsi="Times New Roman" w:cs="Times New Roman"/>
          <w:color w:val="000000" w:themeColor="text1"/>
          <w:sz w:val="24"/>
          <w:szCs w:val="24"/>
        </w:rPr>
      </w:pPr>
      <w:del w:id="295" w:author="Nguyễn Trần Minh Đức" w:date="2022-06-13T16:24:00Z">
        <w:r w:rsidRPr="00A3693A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Thể suy tim: nghĩ nhiều suy tim toàn bộ do có các TCLS của cả suy tim (T) và suy tim (P):</w:delText>
        </w:r>
      </w:del>
    </w:p>
    <w:p w14:paraId="2D619C39" w14:textId="3C7949DE" w:rsidR="00171E20" w:rsidRPr="00A3693A" w:rsidDel="00D13178" w:rsidRDefault="00171E20" w:rsidP="003839A8">
      <w:pPr>
        <w:pStyle w:val="ListParagraph"/>
        <w:numPr>
          <w:ilvl w:val="1"/>
          <w:numId w:val="6"/>
        </w:numPr>
        <w:spacing w:after="0" w:line="276" w:lineRule="auto"/>
        <w:ind w:left="1276" w:hanging="284"/>
        <w:jc w:val="both"/>
        <w:rPr>
          <w:del w:id="296" w:author="Nguyễn Trần Minh Đức" w:date="2022-06-13T16:24:00Z"/>
          <w:rFonts w:ascii="Times New Roman" w:hAnsi="Times New Roman" w:cs="Times New Roman"/>
          <w:sz w:val="24"/>
          <w:szCs w:val="24"/>
        </w:rPr>
      </w:pPr>
      <w:del w:id="297" w:author="Nguyễn Trần Minh Đức" w:date="2022-06-13T16:24:00Z">
        <w:r w:rsidRPr="00A3693A" w:rsidDel="00D13178">
          <w:rPr>
            <w:rFonts w:ascii="Times New Roman" w:hAnsi="Times New Roman" w:cs="Times New Roman"/>
            <w:sz w:val="24"/>
            <w:szCs w:val="24"/>
          </w:rPr>
          <w:delText>Suy tim (T): khó thở khi gắng sức, khó thở khi nằm, khó thở kịch phát về đêm, diện đập mỏm tim rộng</w:delText>
        </w:r>
        <w:r w:rsidR="009D76E6" w:rsidDel="00D13178">
          <w:rPr>
            <w:rFonts w:ascii="Times New Roman" w:hAnsi="Times New Roman" w:cs="Times New Roman"/>
            <w:sz w:val="24"/>
            <w:szCs w:val="24"/>
          </w:rPr>
          <w:delText>, ho về đêm.</w:delText>
        </w:r>
      </w:del>
    </w:p>
    <w:p w14:paraId="14B313B2" w14:textId="675F4B43" w:rsidR="00171E20" w:rsidRPr="00171E20" w:rsidDel="00D13178" w:rsidRDefault="00171E20" w:rsidP="003839A8">
      <w:pPr>
        <w:pStyle w:val="ListParagraph"/>
        <w:numPr>
          <w:ilvl w:val="1"/>
          <w:numId w:val="6"/>
        </w:numPr>
        <w:spacing w:after="0" w:line="276" w:lineRule="auto"/>
        <w:ind w:left="1276" w:hanging="284"/>
        <w:jc w:val="both"/>
        <w:rPr>
          <w:del w:id="298" w:author="Nguyễn Trần Minh Đức" w:date="2022-06-13T16:24:00Z"/>
          <w:rFonts w:ascii="Times New Roman" w:eastAsia="Calibri" w:hAnsi="Times New Roman" w:cs="Times New Roman"/>
          <w:color w:val="000000" w:themeColor="text1"/>
          <w:sz w:val="24"/>
          <w:szCs w:val="24"/>
        </w:rPr>
      </w:pPr>
      <w:del w:id="299" w:author="Nguyễn Trần Minh Đức" w:date="2022-06-13T16:24:00Z">
        <w:r w:rsidRPr="00A3693A" w:rsidDel="00D13178">
          <w:rPr>
            <w:rFonts w:ascii="Times New Roman" w:hAnsi="Times New Roman" w:cs="Times New Roman"/>
            <w:sz w:val="24"/>
            <w:szCs w:val="24"/>
          </w:rPr>
          <w:delText>Suy tim</w:delText>
        </w:r>
        <w:r w:rsidRPr="00171E20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(P): tĩnh mạch cổ nổi</w:delText>
        </w:r>
        <w:r w:rsidR="009D76E6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, mạch nhanh.</w:delText>
        </w:r>
      </w:del>
    </w:p>
    <w:p w14:paraId="3507571A" w14:textId="760C2949" w:rsidR="00171E20" w:rsidRPr="00171E20" w:rsidDel="00D13178" w:rsidRDefault="00171E20" w:rsidP="003839A8">
      <w:pPr>
        <w:pStyle w:val="ListParagraph"/>
        <w:numPr>
          <w:ilvl w:val="0"/>
          <w:numId w:val="5"/>
        </w:numPr>
        <w:spacing w:after="0" w:line="276" w:lineRule="auto"/>
        <w:ind w:left="993" w:hanging="284"/>
        <w:jc w:val="both"/>
        <w:rPr>
          <w:del w:id="300" w:author="Nguyễn Trần Minh Đức" w:date="2022-06-13T16:24:00Z"/>
          <w:rFonts w:ascii="Times New Roman" w:eastAsia="Calibri" w:hAnsi="Times New Roman" w:cs="Times New Roman"/>
          <w:color w:val="000000" w:themeColor="text1"/>
          <w:sz w:val="24"/>
          <w:szCs w:val="24"/>
        </w:rPr>
      </w:pPr>
      <w:del w:id="301" w:author="Nguyễn Trần Minh Đức" w:date="2022-06-13T16:24:00Z">
        <w:r w:rsidRPr="00171E20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Phân độ</w:delText>
        </w:r>
        <w:r w:rsidR="009119DC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: </w:delText>
        </w:r>
      </w:del>
    </w:p>
    <w:p w14:paraId="75A54633" w14:textId="6D85083A" w:rsidR="00171E20" w:rsidRPr="009119DC" w:rsidDel="00D13178" w:rsidRDefault="00171E20" w:rsidP="009119DC">
      <w:pPr>
        <w:pStyle w:val="ListParagraph"/>
        <w:numPr>
          <w:ilvl w:val="1"/>
          <w:numId w:val="6"/>
        </w:numPr>
        <w:spacing w:after="0" w:line="276" w:lineRule="auto"/>
        <w:ind w:left="1276" w:hanging="284"/>
        <w:jc w:val="both"/>
        <w:rPr>
          <w:del w:id="302" w:author="Nguyễn Trần Minh Đức" w:date="2022-06-13T16:24:00Z"/>
          <w:rFonts w:ascii="Times New Roman" w:hAnsi="Times New Roman" w:cs="Times New Roman"/>
          <w:sz w:val="24"/>
          <w:szCs w:val="24"/>
        </w:rPr>
      </w:pPr>
      <w:del w:id="303" w:author="Nguyễn Trần Minh Đức" w:date="2022-06-13T16:24:00Z">
        <w:r w:rsidRPr="00171E20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Độ </w:delText>
        </w:r>
        <w:r w:rsidR="009119DC" w:rsidDel="00D13178">
          <w:rPr>
            <w:rFonts w:ascii="Times New Roman" w:hAnsi="Times New Roman" w:cs="Times New Roman"/>
            <w:sz w:val="24"/>
            <w:szCs w:val="24"/>
          </w:rPr>
          <w:delText>II</w:delText>
        </w:r>
        <w:r w:rsidRPr="009119DC" w:rsidDel="00D13178">
          <w:rPr>
            <w:rFonts w:ascii="Times New Roman" w:hAnsi="Times New Roman" w:cs="Times New Roman"/>
            <w:sz w:val="24"/>
            <w:szCs w:val="24"/>
          </w:rPr>
          <w:delText xml:space="preserve"> theo NYHA vì bệnh nhân </w:delText>
        </w:r>
        <w:r w:rsidR="009119DC" w:rsidDel="00D13178">
          <w:rPr>
            <w:rFonts w:ascii="Times New Roman" w:hAnsi="Times New Roman" w:cs="Times New Roman"/>
            <w:sz w:val="24"/>
            <w:szCs w:val="24"/>
          </w:rPr>
          <w:delText xml:space="preserve">giảm gắng sức, </w:delText>
        </w:r>
        <w:r w:rsidR="000D5790" w:rsidDel="00D13178">
          <w:rPr>
            <w:rFonts w:ascii="Times New Roman" w:hAnsi="Times New Roman" w:cs="Times New Roman"/>
            <w:sz w:val="24"/>
            <w:szCs w:val="24"/>
          </w:rPr>
          <w:delText>thoải mái khi nghỉ, khó thở khi làm các hoạt động thông thường</w:delText>
        </w:r>
        <w:r w:rsidRPr="009119DC" w:rsidDel="00D13178">
          <w:rPr>
            <w:rFonts w:ascii="Times New Roman" w:hAnsi="Times New Roman" w:cs="Times New Roman"/>
            <w:sz w:val="24"/>
            <w:szCs w:val="24"/>
          </w:rPr>
          <w:delText>.</w:delText>
        </w:r>
      </w:del>
    </w:p>
    <w:p w14:paraId="608316D9" w14:textId="66886EEC" w:rsidR="00171E20" w:rsidRPr="00171E20" w:rsidDel="00D13178" w:rsidRDefault="00171E20" w:rsidP="009119DC">
      <w:pPr>
        <w:pStyle w:val="ListParagraph"/>
        <w:numPr>
          <w:ilvl w:val="1"/>
          <w:numId w:val="6"/>
        </w:numPr>
        <w:spacing w:after="0" w:line="276" w:lineRule="auto"/>
        <w:ind w:left="1276" w:hanging="284"/>
        <w:jc w:val="both"/>
        <w:rPr>
          <w:del w:id="304" w:author="Nguyễn Trần Minh Đức" w:date="2022-06-13T16:24:00Z"/>
          <w:rFonts w:ascii="Times New Roman" w:eastAsia="Calibri" w:hAnsi="Times New Roman" w:cs="Times New Roman"/>
          <w:color w:val="000000" w:themeColor="text1"/>
          <w:sz w:val="24"/>
          <w:szCs w:val="24"/>
        </w:rPr>
      </w:pPr>
      <w:del w:id="305" w:author="Nguyễn Trần Minh Đức" w:date="2022-06-13T16:24:00Z">
        <w:r w:rsidRPr="009119DC" w:rsidDel="00D13178">
          <w:rPr>
            <w:rFonts w:ascii="Times New Roman" w:hAnsi="Times New Roman" w:cs="Times New Roman"/>
            <w:sz w:val="24"/>
            <w:szCs w:val="24"/>
          </w:rPr>
          <w:delText>Giai đoạn C theo ACC</w:delText>
        </w:r>
        <w:r w:rsidRPr="00171E20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/AHA vì bệnh nhân</w:delText>
        </w:r>
        <w:r w:rsidR="00FE0433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đã</w:delText>
        </w:r>
        <w:r w:rsidRPr="00171E20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có biểu hiện các triệu chứng của suy tim</w:delText>
        </w:r>
        <w:r w:rsidR="00FE0433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.</w:delText>
        </w:r>
      </w:del>
    </w:p>
    <w:p w14:paraId="20107AA5" w14:textId="74C29CEB" w:rsidR="00171E20" w:rsidRPr="00171E20" w:rsidDel="00D13178" w:rsidRDefault="00171E20" w:rsidP="00FE0433">
      <w:pPr>
        <w:pStyle w:val="ListParagraph"/>
        <w:numPr>
          <w:ilvl w:val="0"/>
          <w:numId w:val="5"/>
        </w:numPr>
        <w:spacing w:after="0" w:line="276" w:lineRule="auto"/>
        <w:ind w:left="993" w:hanging="284"/>
        <w:jc w:val="both"/>
        <w:rPr>
          <w:del w:id="306" w:author="Nguyễn Trần Minh Đức" w:date="2022-06-13T16:24:00Z"/>
          <w:rFonts w:ascii="Times New Roman" w:eastAsia="Calibri" w:hAnsi="Times New Roman" w:cs="Times New Roman"/>
          <w:color w:val="000000" w:themeColor="text1"/>
          <w:sz w:val="24"/>
          <w:szCs w:val="24"/>
        </w:rPr>
      </w:pPr>
      <w:del w:id="307" w:author="Nguyễn Trần Minh Đức" w:date="2022-06-13T16:24:00Z">
        <w:r w:rsidRPr="00171E20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Nguyên nhân:</w:delText>
        </w:r>
      </w:del>
    </w:p>
    <w:p w14:paraId="792D4721" w14:textId="7AEC2C25" w:rsidR="00767BAB" w:rsidDel="00D13178" w:rsidRDefault="00171E20" w:rsidP="00D22E4C">
      <w:pPr>
        <w:pStyle w:val="ListParagraph"/>
        <w:numPr>
          <w:ilvl w:val="1"/>
          <w:numId w:val="6"/>
        </w:numPr>
        <w:spacing w:after="0" w:line="276" w:lineRule="auto"/>
        <w:ind w:left="1276" w:hanging="284"/>
        <w:jc w:val="both"/>
        <w:rPr>
          <w:del w:id="308" w:author="Nguyễn Trần Minh Đức" w:date="2022-06-13T16:24:00Z"/>
          <w:rFonts w:ascii="Times New Roman" w:eastAsia="Calibri" w:hAnsi="Times New Roman" w:cs="Times New Roman"/>
          <w:color w:val="000000" w:themeColor="text1"/>
          <w:sz w:val="24"/>
          <w:szCs w:val="24"/>
        </w:rPr>
      </w:pPr>
      <w:del w:id="309" w:author="Nguyễn Trần Minh Đức" w:date="2022-06-13T16:24:00Z">
        <w:r w:rsidRPr="00D22E4C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Bệnh mạch vành: </w:delText>
        </w:r>
        <w:r w:rsidR="00D22E4C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nghĩ nhiều vì bệnh nhân </w:delText>
        </w:r>
        <w:r w:rsidR="00D22E4C" w:rsidRPr="00970D6A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có những lần đau ngực</w:delText>
        </w:r>
        <w:r w:rsidR="00D22E4C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điển hình</w:delText>
        </w:r>
        <w:r w:rsidR="00D22E4C" w:rsidRPr="00970D6A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</w:delText>
        </w:r>
        <w:r w:rsidR="00D22E4C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trong vòng</w:delText>
        </w:r>
        <w:r w:rsidR="00D22E4C" w:rsidRPr="00970D6A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3</w:delText>
        </w:r>
        <w:r w:rsidR="00D22E4C" w:rsidRPr="00970D6A" w:rsidDel="00D13178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D22E4C" w:rsidRPr="00970D6A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năm</w:delText>
        </w:r>
        <w:r w:rsidR="00D22E4C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(đau ở vùng xương ức, 3-5 phút, khởi phát khi gắng sức, giảm khi nghỉ) và </w:delText>
        </w:r>
        <w:r w:rsidRPr="00D22E4C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có </w:delText>
        </w:r>
        <w:r w:rsidR="00D22E4C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các</w:delText>
        </w:r>
        <w:r w:rsidRPr="00D22E4C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yếu tố nguy cơ của xơ vữa động mạch: &gt;</w:delText>
        </w:r>
        <w:r w:rsidR="00135F0E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</w:delText>
        </w:r>
        <w:r w:rsidRPr="00D22E4C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55 tuổi, nam giới, có tiền căn hút thuốc lá</w:delText>
        </w:r>
        <w:r w:rsidR="00767BAB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20 gói.năm nên nghĩ nhiều bệnh nhân có bệnh mạch vành mạn.</w:delText>
        </w:r>
      </w:del>
    </w:p>
    <w:p w14:paraId="6571C02F" w14:textId="4812FEFD" w:rsidR="00171E20" w:rsidDel="00D13178" w:rsidRDefault="008C75B3" w:rsidP="00317644">
      <w:pPr>
        <w:pStyle w:val="ListParagraph"/>
        <w:numPr>
          <w:ilvl w:val="2"/>
          <w:numId w:val="11"/>
        </w:numPr>
        <w:spacing w:after="0" w:line="276" w:lineRule="auto"/>
        <w:ind w:left="1560" w:hanging="284"/>
        <w:jc w:val="both"/>
        <w:rPr>
          <w:del w:id="310" w:author="Nguyễn Trần Minh Đức" w:date="2022-06-13T16:24:00Z"/>
          <w:rFonts w:ascii="Times New Roman" w:eastAsia="Calibri" w:hAnsi="Times New Roman" w:cs="Times New Roman"/>
          <w:color w:val="000000" w:themeColor="text1"/>
          <w:sz w:val="24"/>
          <w:szCs w:val="24"/>
        </w:rPr>
      </w:pPr>
      <w:del w:id="311" w:author="Nguyễn Trần Minh Đức" w:date="2022-06-13T16:24:00Z">
        <w:r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Mức độ đau thắt ngực: CCS II do bệnh nhân </w:delText>
        </w:r>
        <w:r w:rsidR="00972625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khởi phát đau ngực khi gắng sức mức trung bình, vẫn thực hiện được leo cao 1 tầng lầu với tốc độ bình thường.</w:delText>
        </w:r>
      </w:del>
    </w:p>
    <w:p w14:paraId="052DD3CF" w14:textId="35B77DF4" w:rsidR="00FB1D56" w:rsidDel="00D13178" w:rsidRDefault="007C3E17" w:rsidP="00317644">
      <w:pPr>
        <w:pStyle w:val="ListParagraph"/>
        <w:numPr>
          <w:ilvl w:val="2"/>
          <w:numId w:val="11"/>
        </w:numPr>
        <w:spacing w:after="0" w:line="276" w:lineRule="auto"/>
        <w:ind w:left="1560" w:hanging="284"/>
        <w:jc w:val="both"/>
        <w:rPr>
          <w:del w:id="312" w:author="Nguyễn Trần Minh Đức" w:date="2022-06-13T16:24:00Z"/>
          <w:rFonts w:ascii="Times New Roman" w:eastAsia="Calibri" w:hAnsi="Times New Roman" w:cs="Times New Roman"/>
          <w:color w:val="000000" w:themeColor="text1"/>
          <w:sz w:val="24"/>
          <w:szCs w:val="24"/>
        </w:rPr>
      </w:pPr>
      <w:del w:id="313" w:author="Nguyễn Trần Minh Đức" w:date="2022-06-13T16:24:00Z">
        <w:r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Xác suất tiền nghiệm: bệnh nhân nam 57 tuổi, đau</w:delText>
        </w:r>
        <w:r w:rsidR="00FB1D56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thắt</w:delText>
        </w:r>
        <w:r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ngực</w:delText>
        </w:r>
        <w:r w:rsidR="00FB1D56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điển hình </w:delText>
        </w:r>
        <w:r w:rsidR="00FB1D56" w:rsidDel="00D13178">
          <w:rPr>
            <w:rFonts w:ascii="Wingdings" w:eastAsia="Wingdings" w:hAnsi="Wingdings" w:cs="Wingdings"/>
            <w:color w:val="000000" w:themeColor="text1"/>
            <w:sz w:val="24"/>
            <w:szCs w:val="24"/>
          </w:rPr>
          <w:delText>ð</w:delText>
        </w:r>
        <w:r w:rsidR="00FB1D56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32%.</w:delText>
        </w:r>
      </w:del>
    </w:p>
    <w:p w14:paraId="063A1AD0" w14:textId="32646184" w:rsidR="00E43427" w:rsidDel="00D13178" w:rsidRDefault="00FB1D56" w:rsidP="00317644">
      <w:pPr>
        <w:pStyle w:val="ListParagraph"/>
        <w:spacing w:after="0" w:line="276" w:lineRule="auto"/>
        <w:ind w:left="1276"/>
        <w:jc w:val="both"/>
        <w:rPr>
          <w:del w:id="314" w:author="Nguyễn Trần Minh Đức" w:date="2022-06-13T16:24:00Z"/>
          <w:rFonts w:ascii="Times New Roman" w:eastAsia="Calibri" w:hAnsi="Times New Roman" w:cs="Times New Roman"/>
          <w:color w:val="000000" w:themeColor="text1"/>
          <w:sz w:val="24"/>
          <w:szCs w:val="24"/>
        </w:rPr>
      </w:pPr>
      <w:del w:id="315" w:author="Nguyễn Trần Minh Đức" w:date="2022-06-13T16:24:00Z">
        <w:r w:rsidDel="00D13178">
          <w:rPr>
            <w:rFonts w:ascii="Wingdings" w:eastAsia="Wingdings" w:hAnsi="Wingdings" w:cs="Wingdings"/>
            <w:color w:val="000000" w:themeColor="text1"/>
            <w:sz w:val="24"/>
            <w:szCs w:val="24"/>
          </w:rPr>
          <w:delText>ð</w:delText>
        </w:r>
        <w:r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Đề nghị </w:delText>
        </w:r>
        <w:r w:rsidR="00134E3D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điện tâm đồ</w:delText>
        </w:r>
        <w:r w:rsidR="005B5128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, siêu âm tim, siêu âm tim</w:delText>
        </w:r>
        <w:r w:rsidR="00817518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  <w:lang w:val="vi-VN"/>
          </w:rPr>
          <w:delText>/điện tâm đồ</w:delText>
        </w:r>
        <w:r w:rsidR="005B5128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gắng sức để chẩn đoán</w:delText>
        </w:r>
        <w:r w:rsidR="00A54E52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, đề nghị bilan lipid</w:delText>
        </w:r>
        <w:r w:rsidR="008E084D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, creatinine để đánh giá tiên lượng.</w:delText>
        </w:r>
      </w:del>
    </w:p>
    <w:p w14:paraId="06D9DBD3" w14:textId="3602F85C" w:rsidR="00223ED4" w:rsidDel="00D13178" w:rsidRDefault="00223ED4" w:rsidP="006C31AF">
      <w:pPr>
        <w:pStyle w:val="ListParagraph"/>
        <w:numPr>
          <w:ilvl w:val="1"/>
          <w:numId w:val="6"/>
        </w:numPr>
        <w:spacing w:after="0" w:line="276" w:lineRule="auto"/>
        <w:ind w:left="1276" w:hanging="284"/>
        <w:jc w:val="both"/>
        <w:rPr>
          <w:del w:id="316" w:author="Nguyễn Trần Minh Đức" w:date="2022-06-13T16:24:00Z"/>
          <w:rFonts w:ascii="Times New Roman" w:eastAsia="Calibri" w:hAnsi="Times New Roman" w:cs="Times New Roman"/>
          <w:color w:val="000000" w:themeColor="text1"/>
          <w:sz w:val="24"/>
          <w:szCs w:val="24"/>
        </w:rPr>
      </w:pPr>
      <w:del w:id="317" w:author="Nguyễn Trần Minh Đức" w:date="2022-06-13T16:24:00Z">
        <w:r w:rsidRPr="00FE0433" w:rsidDel="00D13178">
          <w:rPr>
            <w:rFonts w:ascii="Times New Roman" w:hAnsi="Times New Roman" w:cs="Times New Roman"/>
            <w:sz w:val="24"/>
            <w:szCs w:val="24"/>
          </w:rPr>
          <w:delText>Bệnh</w:delText>
        </w:r>
        <w:r w:rsidRPr="00171E20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van tim: </w:delText>
        </w:r>
        <w:r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ít nghĩ vì nghe tim không ghi nhận âm thổi.</w:delText>
        </w:r>
      </w:del>
    </w:p>
    <w:p w14:paraId="44B76290" w14:textId="08F147BE" w:rsidR="00223ED4" w:rsidRPr="00223ED4" w:rsidDel="00D13178" w:rsidRDefault="00223ED4" w:rsidP="00223ED4">
      <w:pPr>
        <w:pStyle w:val="ListParagraph"/>
        <w:numPr>
          <w:ilvl w:val="1"/>
          <w:numId w:val="6"/>
        </w:numPr>
        <w:spacing w:after="0" w:line="276" w:lineRule="auto"/>
        <w:ind w:left="1276" w:hanging="284"/>
        <w:jc w:val="both"/>
        <w:rPr>
          <w:del w:id="318" w:author="Nguyễn Trần Minh Đức" w:date="2022-06-13T16:24:00Z"/>
          <w:rFonts w:ascii="Times New Roman" w:eastAsia="Calibri" w:hAnsi="Times New Roman" w:cs="Times New Roman"/>
          <w:color w:val="000000" w:themeColor="text1"/>
          <w:sz w:val="24"/>
          <w:szCs w:val="24"/>
        </w:rPr>
      </w:pPr>
      <w:del w:id="319" w:author="Nguyễn Trần Minh Đức" w:date="2022-06-13T16:24:00Z">
        <w:r w:rsidRPr="006C31AF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Tăng huyết áp: </w:delText>
        </w:r>
        <w:r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không loại trừ vì lần </w:delText>
        </w:r>
        <w:r w:rsidRPr="006C31AF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lần nhập viện này</w:delText>
        </w:r>
        <w:r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có THA , tuy nhiên ít </w:delText>
        </w:r>
        <w:r w:rsidRPr="006C31AF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nghĩ </w:delText>
        </w:r>
        <w:r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vì</w:delText>
        </w:r>
        <w:r w:rsidRPr="006C31AF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BN không có tiền căn TH</w:delText>
        </w:r>
        <w:r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A cấp cứu phải nhập viện, không có triệu chứng THA, chưa ghi nhận biến chứng do THA</w:delText>
        </w:r>
      </w:del>
    </w:p>
    <w:p w14:paraId="11283F3A" w14:textId="79E80BAD" w:rsidR="006C31AF" w:rsidDel="00D13178" w:rsidRDefault="00FA3873" w:rsidP="006C31AF">
      <w:pPr>
        <w:pStyle w:val="ListParagraph"/>
        <w:numPr>
          <w:ilvl w:val="1"/>
          <w:numId w:val="6"/>
        </w:numPr>
        <w:spacing w:after="0" w:line="276" w:lineRule="auto"/>
        <w:ind w:left="1276" w:hanging="284"/>
        <w:jc w:val="both"/>
        <w:rPr>
          <w:del w:id="320" w:author="Nguyễn Trần Minh Đức" w:date="2022-06-13T16:24:00Z"/>
          <w:rFonts w:ascii="Times New Roman" w:eastAsia="Calibri" w:hAnsi="Times New Roman" w:cs="Times New Roman"/>
          <w:color w:val="000000" w:themeColor="text1"/>
          <w:sz w:val="24"/>
          <w:szCs w:val="24"/>
        </w:rPr>
      </w:pPr>
      <w:del w:id="321" w:author="Nguyễn Trần Minh Đức" w:date="2022-06-13T16:24:00Z">
        <w:r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COPD biến chứng tâm phế mạn: ít nghĩ </w:delText>
        </w:r>
        <w:r w:rsidR="006C31AF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vì</w:delText>
        </w:r>
        <w:r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kiểu khó thở ít phù hợp, không ghi nhận tiền căn ho đàm</w:delText>
        </w:r>
        <w:r w:rsidR="006C31AF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.</w:delText>
        </w:r>
      </w:del>
    </w:p>
    <w:p w14:paraId="325F0CC2" w14:textId="7063E60E" w:rsidR="00171E20" w:rsidRPr="0074321F" w:rsidDel="00D13178" w:rsidRDefault="00171E20" w:rsidP="0074321F">
      <w:pPr>
        <w:pStyle w:val="ListParagraph"/>
        <w:numPr>
          <w:ilvl w:val="1"/>
          <w:numId w:val="6"/>
        </w:numPr>
        <w:spacing w:after="0" w:line="276" w:lineRule="auto"/>
        <w:ind w:left="1276" w:hanging="284"/>
        <w:jc w:val="both"/>
        <w:rPr>
          <w:del w:id="322" w:author="Nguyễn Trần Minh Đức" w:date="2022-06-13T16:24:00Z"/>
          <w:rFonts w:ascii="Times New Roman" w:eastAsia="Calibri" w:hAnsi="Times New Roman" w:cs="Times New Roman"/>
          <w:color w:val="000000" w:themeColor="text1"/>
          <w:sz w:val="24"/>
          <w:szCs w:val="24"/>
        </w:rPr>
      </w:pPr>
      <w:del w:id="323" w:author="Nguyễn Trần Minh Đức" w:date="2022-06-13T16:24:00Z">
        <w:r w:rsidRPr="0074321F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Bệnh cơ tim: đa số vô căn, gia đình không ghi nhân tiền căn bệnh lí, thường bị ở người trẻ </w:delText>
        </w:r>
        <w:r w:rsidR="0074321F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nên</w:delText>
        </w:r>
        <w:r w:rsidRPr="0074321F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không nghĩ.</w:delText>
        </w:r>
      </w:del>
    </w:p>
    <w:p w14:paraId="3E72D0ED" w14:textId="163A6860" w:rsidR="008A1A64" w:rsidDel="00D13178" w:rsidRDefault="00234C98" w:rsidP="00C73CA4">
      <w:pPr>
        <w:pStyle w:val="ListParagraph"/>
        <w:numPr>
          <w:ilvl w:val="0"/>
          <w:numId w:val="5"/>
        </w:numPr>
        <w:spacing w:after="0" w:line="276" w:lineRule="auto"/>
        <w:ind w:left="993" w:hanging="284"/>
        <w:jc w:val="both"/>
        <w:rPr>
          <w:del w:id="324" w:author="Nguyễn Trần Minh Đức" w:date="2022-06-13T16:24:00Z"/>
          <w:rFonts w:ascii="Times New Roman" w:eastAsia="Calibri" w:hAnsi="Times New Roman" w:cs="Times New Roman"/>
          <w:color w:val="000000" w:themeColor="text1"/>
          <w:sz w:val="24"/>
          <w:szCs w:val="24"/>
        </w:rPr>
      </w:pPr>
      <w:del w:id="325" w:author="Nguyễn Trần Minh Đức" w:date="2022-06-13T16:24:00Z">
        <w:r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Trong đợt nhập viện tại BV Đa khoa Đồng Tháp, bệnh nhân khó thở tăng dần, khó thở 2</w:delText>
        </w:r>
        <w:r w:rsidR="00166F7C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thì, khó thở cả khi nghỉ nên nghĩ nhiều là đợt mất bù cấp của suy tim mạn.</w:delText>
        </w:r>
        <w:r w:rsidR="00223ED4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</w:delText>
        </w:r>
        <w:r w:rsidR="00171E20" w:rsidRPr="00223ED4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Yếu tố thúc đẩy</w:delText>
        </w:r>
        <w:r w:rsidR="008A1A64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:</w:delText>
        </w:r>
      </w:del>
    </w:p>
    <w:p w14:paraId="677DF38C" w14:textId="611EA8FF" w:rsidR="00C73CA4" w:rsidRPr="00C73CA4" w:rsidDel="00D13178" w:rsidRDefault="003A7313" w:rsidP="003A7313">
      <w:pPr>
        <w:pStyle w:val="ListParagraph"/>
        <w:numPr>
          <w:ilvl w:val="1"/>
          <w:numId w:val="6"/>
        </w:numPr>
        <w:spacing w:after="0" w:line="276" w:lineRule="auto"/>
        <w:ind w:left="1276" w:hanging="284"/>
        <w:jc w:val="both"/>
        <w:rPr>
          <w:del w:id="326" w:author="Nguyễn Trần Minh Đức" w:date="2022-06-13T16:24:00Z"/>
          <w:rFonts w:ascii="Times New Roman" w:eastAsia="Calibri" w:hAnsi="Times New Roman" w:cs="Times New Roman"/>
          <w:color w:val="000000" w:themeColor="text1"/>
          <w:sz w:val="24"/>
          <w:szCs w:val="24"/>
        </w:rPr>
      </w:pPr>
      <w:del w:id="327" w:author="Nguyễn Trần Minh Đức" w:date="2022-06-13T16:24:00Z">
        <w:r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H</w:delText>
        </w:r>
        <w:r w:rsidR="00C73CA4" w:rsidRPr="00C73CA4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ội chứng vành cấp: Nghĩ nhiều vì bệnh nhân có đau ngực </w:delText>
        </w:r>
        <w:r w:rsidR="000E0D02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(đã biện luận)</w:delText>
        </w:r>
      </w:del>
    </w:p>
    <w:p w14:paraId="66BD3F96" w14:textId="2DA338BC" w:rsidR="00223ED4" w:rsidDel="00D13178" w:rsidRDefault="00171E20" w:rsidP="00223ED4">
      <w:pPr>
        <w:pStyle w:val="ListParagraph"/>
        <w:numPr>
          <w:ilvl w:val="1"/>
          <w:numId w:val="6"/>
        </w:numPr>
        <w:spacing w:after="0" w:line="276" w:lineRule="auto"/>
        <w:ind w:left="1276" w:hanging="284"/>
        <w:jc w:val="both"/>
        <w:rPr>
          <w:del w:id="328" w:author="Nguyễn Trần Minh Đức" w:date="2022-06-13T16:24:00Z"/>
          <w:rFonts w:ascii="Times New Roman" w:eastAsia="Calibri" w:hAnsi="Times New Roman" w:cs="Times New Roman"/>
          <w:color w:val="000000" w:themeColor="text1"/>
          <w:sz w:val="24"/>
          <w:szCs w:val="24"/>
        </w:rPr>
      </w:pPr>
      <w:del w:id="329" w:author="Nguyễn Trần Minh Đức" w:date="2022-06-13T16:24:00Z">
        <w:r w:rsidRPr="00171E20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Nhiễm trùng: ít nghĩ, vì BN </w:delText>
        </w:r>
        <w:r w:rsidR="003A7313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chỉ có ho khan và đau họng</w:delText>
        </w:r>
        <w:r w:rsidR="00CB7C19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</w:delText>
        </w:r>
        <w:r w:rsidR="00CB7C19" w:rsidDel="00D13178">
          <w:rPr>
            <w:rFonts w:ascii="Wingdings" w:eastAsia="Wingdings" w:hAnsi="Wingdings" w:cs="Wingdings"/>
            <w:color w:val="000000" w:themeColor="text1"/>
            <w:sz w:val="24"/>
            <w:szCs w:val="24"/>
          </w:rPr>
          <w:delText>ð</w:delText>
        </w:r>
        <w:r w:rsidR="00CB7C19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Đề nghị công thức máu, CRP</w:delText>
        </w:r>
        <w:r w:rsidR="00376D47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.</w:delText>
        </w:r>
      </w:del>
    </w:p>
    <w:p w14:paraId="3F64DEBF" w14:textId="104B707C" w:rsidR="00E26629" w:rsidDel="00D13178" w:rsidRDefault="00E26629" w:rsidP="00223ED4">
      <w:pPr>
        <w:pStyle w:val="ListParagraph"/>
        <w:numPr>
          <w:ilvl w:val="1"/>
          <w:numId w:val="6"/>
        </w:numPr>
        <w:spacing w:after="0" w:line="276" w:lineRule="auto"/>
        <w:ind w:left="1276" w:hanging="284"/>
        <w:jc w:val="both"/>
        <w:rPr>
          <w:del w:id="330" w:author="Nguyễn Trần Minh Đức" w:date="2022-06-13T16:24:00Z"/>
          <w:rFonts w:ascii="Times New Roman" w:eastAsia="Calibri" w:hAnsi="Times New Roman" w:cs="Times New Roman"/>
          <w:color w:val="000000" w:themeColor="text1"/>
          <w:sz w:val="24"/>
          <w:szCs w:val="24"/>
        </w:rPr>
      </w:pPr>
      <w:del w:id="331" w:author="Nguyễn Trần Minh Đức" w:date="2022-06-13T16:24:00Z">
        <w:r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  <w:lang w:val="vi-VN"/>
          </w:rPr>
          <w:delText xml:space="preserve">Cường giáp: </w:delText>
        </w:r>
        <w:r w:rsidR="00B8682A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  <w:lang w:val="vi-VN"/>
          </w:rPr>
          <w:delText xml:space="preserve">ít nghĩ nhưng không loại trừ vì bệnh nhân có nhịp tim nhanh </w:delText>
        </w:r>
        <w:r w:rsidR="00B8682A" w:rsidDel="00D13178">
          <w:rPr>
            <w:rFonts w:ascii="Wingdings" w:eastAsia="Wingdings" w:hAnsi="Wingdings" w:cs="Wingdings"/>
            <w:color w:val="000000" w:themeColor="text1"/>
            <w:sz w:val="24"/>
            <w:szCs w:val="24"/>
          </w:rPr>
          <w:delText>ð</w:delText>
        </w:r>
        <w:r w:rsidR="00B8682A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 xml:space="preserve"> Đề ngh</w:delText>
        </w:r>
        <w:r w:rsidR="00035CC9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  <w:lang w:val="vi-VN"/>
          </w:rPr>
          <w:delText>ị TSH, fT4.</w:delText>
        </w:r>
      </w:del>
    </w:p>
    <w:p w14:paraId="04003975" w14:textId="326FF5B9" w:rsidR="007E40F4" w:rsidRPr="00376D47" w:rsidDel="00D13178" w:rsidRDefault="00171E20" w:rsidP="00376D47">
      <w:pPr>
        <w:pStyle w:val="ListParagraph"/>
        <w:numPr>
          <w:ilvl w:val="1"/>
          <w:numId w:val="6"/>
        </w:numPr>
        <w:spacing w:after="0" w:line="276" w:lineRule="auto"/>
        <w:ind w:left="1276" w:hanging="284"/>
        <w:jc w:val="both"/>
        <w:rPr>
          <w:del w:id="332" w:author="Nguyễn Trần Minh Đức" w:date="2022-06-13T16:24:00Z"/>
          <w:rFonts w:ascii="Times New Roman" w:eastAsia="Calibri" w:hAnsi="Times New Roman" w:cs="Times New Roman"/>
          <w:color w:val="000000" w:themeColor="text1"/>
          <w:sz w:val="24"/>
          <w:szCs w:val="24"/>
        </w:rPr>
      </w:pPr>
      <w:del w:id="333" w:author="Nguyễn Trần Minh Đức" w:date="2022-06-13T16:24:00Z">
        <w:r w:rsidRPr="00223ED4" w:rsidDel="00D13178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BN chưa được chẩn đoán suy tim trước đây nên không liên quan đến điều trị.</w:delText>
        </w:r>
      </w:del>
    </w:p>
    <w:p w14:paraId="62CE7E4F" w14:textId="77777777" w:rsidR="00724D7F" w:rsidRPr="00970D6A" w:rsidRDefault="00724D7F" w:rsidP="00F21994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CA0AFB" w14:textId="235C232C" w:rsidR="00724D7F" w:rsidRPr="00970D6A" w:rsidRDefault="000B77AE" w:rsidP="00F21994">
      <w:pPr>
        <w:pStyle w:val="ListParagrap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0D6A">
        <w:rPr>
          <w:rFonts w:ascii="Times New Roman" w:hAnsi="Times New Roman" w:cs="Times New Roman"/>
          <w:b/>
          <w:bCs/>
          <w:sz w:val="24"/>
          <w:szCs w:val="24"/>
        </w:rPr>
        <w:t>Đề nghị cận lâm sàng</w:t>
      </w:r>
    </w:p>
    <w:p w14:paraId="71B2952B" w14:textId="34923DC9" w:rsidR="00414DB0" w:rsidRDefault="00272CD2" w:rsidP="00BD09FC">
      <w:pPr>
        <w:pStyle w:val="ListParagraph"/>
        <w:numPr>
          <w:ilvl w:val="0"/>
          <w:numId w:val="9"/>
        </w:numPr>
        <w:spacing w:after="0" w:line="276" w:lineRule="auto"/>
        <w:ind w:left="709" w:hanging="283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Cận lâm sàng chẩn đoán:</w:t>
      </w:r>
    </w:p>
    <w:p w14:paraId="7B1D9D93" w14:textId="798D5EE9" w:rsidR="00BA51D5" w:rsidRDefault="0062691C" w:rsidP="00272CD2">
      <w:pPr>
        <w:pStyle w:val="ListParagraph"/>
        <w:spacing w:after="0" w:line="276" w:lineRule="auto"/>
        <w:ind w:left="709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Điện tâm đồ</w:t>
      </w:r>
      <w:r w:rsidR="00BA51D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, Troponin I</w:t>
      </w:r>
      <w:r w:rsidR="009109B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, CK-MB</w:t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BA51D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Siêu âm tim</w:t>
      </w:r>
    </w:p>
    <w:p w14:paraId="570ABE21" w14:textId="32C0BE8C" w:rsidR="00BA51D5" w:rsidRDefault="00BA51D5" w:rsidP="00272CD2">
      <w:pPr>
        <w:pStyle w:val="ListParagraph"/>
        <w:spacing w:after="0" w:line="276" w:lineRule="auto"/>
        <w:ind w:left="709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X-quang ngực thẳng</w:t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A42A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D-Dimer</w:t>
      </w:r>
    </w:p>
    <w:p w14:paraId="425F0707" w14:textId="0393DC91" w:rsidR="00E25075" w:rsidRPr="00E4185B" w:rsidRDefault="00CF61D4" w:rsidP="00272CD2">
      <w:pPr>
        <w:pStyle w:val="ListParagraph"/>
        <w:spacing w:after="0" w:line="276" w:lineRule="auto"/>
        <w:ind w:left="709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  <w:lang w:val="vi-VN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NT-</w:t>
      </w:r>
      <w:r w:rsidR="009109B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proBNP</w:t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E2507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Siêu âm tim gắng sức</w:t>
      </w:r>
      <w:r w:rsidR="00E4185B">
        <w:rPr>
          <w:rFonts w:ascii="Times New Roman" w:eastAsia="Calibri" w:hAnsi="Times New Roman" w:cs="Times New Roman"/>
          <w:color w:val="000000" w:themeColor="text1"/>
          <w:sz w:val="24"/>
          <w:szCs w:val="24"/>
          <w:lang w:val="vi-VN"/>
        </w:rPr>
        <w:t>, điện tâm đồ gắng sức</w:t>
      </w:r>
    </w:p>
    <w:p w14:paraId="11BC5A9D" w14:textId="5753EADA" w:rsidR="00E25075" w:rsidRDefault="00E25075" w:rsidP="00272CD2">
      <w:pPr>
        <w:pStyle w:val="ListParagraph"/>
        <w:spacing w:after="0" w:line="276" w:lineRule="auto"/>
        <w:ind w:left="709"/>
        <w:jc w:val="both"/>
        <w:rPr>
          <w:ins w:id="334" w:author="Nguyễn Trần Minh Đức" w:date="2022-06-13T16:39:00Z"/>
          <w:rFonts w:ascii="Times New Roman" w:eastAsia="Calibri" w:hAnsi="Times New Roman" w:cs="Times New Roman"/>
          <w:color w:val="000000" w:themeColor="text1"/>
          <w:sz w:val="24"/>
          <w:szCs w:val="24"/>
          <w:lang w:val="vi-VN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Công thức máu</w:t>
      </w:r>
      <w:r w:rsidR="004A261E">
        <w:rPr>
          <w:rFonts w:ascii="Times New Roman" w:eastAsia="Calibri" w:hAnsi="Times New Roman" w:cs="Times New Roman"/>
          <w:color w:val="000000" w:themeColor="text1"/>
          <w:sz w:val="24"/>
          <w:szCs w:val="24"/>
          <w:lang w:val="vi-VN"/>
        </w:rPr>
        <w:t>, CRP</w:t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4A261E">
        <w:rPr>
          <w:rFonts w:ascii="Times New Roman" w:eastAsia="Calibri" w:hAnsi="Times New Roman" w:cs="Times New Roman"/>
          <w:color w:val="000000" w:themeColor="text1"/>
          <w:sz w:val="24"/>
          <w:szCs w:val="24"/>
          <w:lang w:val="vi-VN"/>
        </w:rPr>
        <w:t>TSH, fT4</w:t>
      </w:r>
    </w:p>
    <w:p w14:paraId="2516823A" w14:textId="2C3C61DD" w:rsidR="00847D14" w:rsidRPr="00847D14" w:rsidRDefault="00847D14" w:rsidP="00272CD2">
      <w:pPr>
        <w:pStyle w:val="ListParagraph"/>
        <w:spacing w:after="0" w:line="276" w:lineRule="auto"/>
        <w:ind w:left="709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  <w:rPrChange w:id="335" w:author="Nguyễn Trần Minh Đức" w:date="2022-06-13T16:39:00Z">
            <w:rPr>
              <w:rFonts w:ascii="Times New Roman" w:eastAsia="Calibri" w:hAnsi="Times New Roman" w:cs="Times New Roman"/>
              <w:color w:val="000000" w:themeColor="text1"/>
              <w:sz w:val="24"/>
              <w:szCs w:val="24"/>
              <w:lang w:val="vi-VN"/>
            </w:rPr>
          </w:rPrChange>
        </w:rPr>
      </w:pPr>
      <w:ins w:id="336" w:author="Nguyễn Trần Minh Đức" w:date="2022-06-13T16:39:00Z">
        <w:r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t>Đường huyết đói, HbA1c</w:t>
        </w:r>
      </w:ins>
    </w:p>
    <w:p w14:paraId="1C383DCD" w14:textId="507967F6" w:rsidR="00272CD2" w:rsidRPr="00BD09FC" w:rsidRDefault="00272CD2" w:rsidP="00BD09FC">
      <w:pPr>
        <w:pStyle w:val="ListParagraph"/>
        <w:numPr>
          <w:ilvl w:val="0"/>
          <w:numId w:val="9"/>
        </w:numPr>
        <w:spacing w:after="0" w:line="276" w:lineRule="auto"/>
        <w:ind w:left="709" w:hanging="283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Cận lâm sàng thường quy:</w:t>
      </w:r>
      <w:r w:rsidR="00347438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Đông máu toàn bộ (PT, aPTT, INR, Fibrinogen),</w:t>
      </w:r>
      <w:r w:rsidR="00A54E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ion đồ</w:t>
      </w:r>
      <w:del w:id="337" w:author="Nguyễn Trần Minh Đức" w:date="2022-06-13T16:39:00Z">
        <w:r w:rsidR="00A54E52" w:rsidDel="00847D14">
          <w:rPr>
            <w:rFonts w:ascii="Times New Roman" w:eastAsia="Calibri" w:hAnsi="Times New Roman" w:cs="Times New Roman"/>
            <w:color w:val="000000" w:themeColor="text1"/>
            <w:sz w:val="24"/>
            <w:szCs w:val="24"/>
          </w:rPr>
          <w:delText>, đường huyết đói</w:delText>
        </w:r>
      </w:del>
      <w:r w:rsidR="00A54E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r w:rsidR="008E084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bilan lipid (Cholesterol, LDL-C, HDL-C, Triglycerids)</w:t>
      </w:r>
      <w:r w:rsidR="004B2283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, creatinine, ure, TPTNT, AST, ALT</w:t>
      </w:r>
      <w:r w:rsidR="00EC15D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, siêu âm bụng.</w:t>
      </w:r>
    </w:p>
    <w:p w14:paraId="738CBFBE" w14:textId="2BA69921" w:rsidR="00BD09FC" w:rsidRPr="00970D6A" w:rsidRDefault="00BD09FC" w:rsidP="00F21994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AA4839" w14:textId="4638B2A0" w:rsidR="000B77AE" w:rsidRPr="00970D6A" w:rsidRDefault="000B77AE" w:rsidP="00F21994">
      <w:pPr>
        <w:pStyle w:val="ListParagrap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0D6A">
        <w:rPr>
          <w:rFonts w:ascii="Times New Roman" w:hAnsi="Times New Roman" w:cs="Times New Roman"/>
          <w:b/>
          <w:bCs/>
          <w:sz w:val="24"/>
          <w:szCs w:val="24"/>
        </w:rPr>
        <w:t>Kết quả cận lâm sàng</w:t>
      </w:r>
    </w:p>
    <w:p w14:paraId="25E2BFDA" w14:textId="54B25FB3" w:rsidR="00377824" w:rsidRDefault="00377824" w:rsidP="00377824">
      <w:pPr>
        <w:pStyle w:val="ListParagrap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564AB38E">
        <w:rPr>
          <w:rFonts w:ascii="Times New Roman" w:hAnsi="Times New Roman" w:cs="Times New Roman"/>
          <w:sz w:val="24"/>
          <w:szCs w:val="24"/>
        </w:rPr>
        <w:t xml:space="preserve">Điện tâm đồ </w:t>
      </w:r>
      <w:r w:rsidRPr="564AB38E">
        <w:rPr>
          <w:rFonts w:ascii="Times New Roman" w:hAnsi="Times New Roman" w:cs="Times New Roman"/>
          <w:color w:val="FF0000"/>
          <w:sz w:val="24"/>
          <w:szCs w:val="24"/>
        </w:rPr>
        <w:t xml:space="preserve">( 12/6 và 13/6 ) </w:t>
      </w:r>
    </w:p>
    <w:p w14:paraId="11FDCFC2" w14:textId="53CDF1B7" w:rsidR="00377824" w:rsidRDefault="581B47B9" w:rsidP="00377824">
      <w:pPr>
        <w:pStyle w:val="ListParagraph"/>
        <w:spacing w:after="0" w:line="276" w:lineRule="auto"/>
        <w:ind w:left="709"/>
        <w:jc w:val="both"/>
      </w:pPr>
      <w:del w:id="338" w:author="Nguyễn Trần Minh Đức" w:date="2022-06-13T16:43:00Z">
        <w:r>
          <w:rPr>
            <w:noProof/>
          </w:rPr>
          <w:drawing>
            <wp:inline distT="0" distB="0" distL="0" distR="0" wp14:anchorId="125E29C3" wp14:editId="5D2C3C75">
              <wp:extent cx="6400800" cy="2554393"/>
              <wp:effectExtent l="0" t="0" r="0" b="0"/>
              <wp:docPr id="1" name="Hình ảnh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Hình ảnh 1"/>
                      <pic:cNvPicPr/>
                    </pic:nvPicPr>
                    <pic:blipFill>
                      <a:blip r:embed="rId7"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8">
                                <a14:imgEffect>
                                  <a14:brightnessContrast bright="20000" contrast="20000"/>
                                </a14:imgEffect>
                              </a14:imgLayer>
                            </a14:imgProps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0800" cy="255439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339" w:author="Nguyễn Trần Minh Đức" w:date="2022-06-13T16:43:00Z">
        <w:r w:rsidR="5294DED6" w:rsidRPr="564AB38E">
          <w:rPr>
            <w:noProof/>
          </w:rPr>
          <w:t xml:space="preserve"> </w:t>
        </w:r>
      </w:ins>
      <w:r w:rsidR="564AB38E">
        <w:rPr>
          <w:noProof/>
        </w:rPr>
        <w:drawing>
          <wp:inline distT="0" distB="0" distL="0" distR="0" wp14:anchorId="38C6BE37" wp14:editId="3C546310">
            <wp:extent cx="6450292" cy="2674183"/>
            <wp:effectExtent l="0" t="0" r="0" b="0"/>
            <wp:docPr id="606329131" name="Picture 606329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292" cy="267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64AB38E">
        <w:rPr>
          <w:noProof/>
        </w:rPr>
        <w:drawing>
          <wp:inline distT="0" distB="0" distL="0" distR="0" wp14:anchorId="1C63ED4E" wp14:editId="72855DB1">
            <wp:extent cx="4572000" cy="2409825"/>
            <wp:effectExtent l="0" t="0" r="0" b="0"/>
            <wp:docPr id="230107962" name="Picture 230107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358" w14:textId="5250147E" w:rsidR="00EF3266" w:rsidRDefault="005C3BE8" w:rsidP="00942965">
      <w:pPr>
        <w:pStyle w:val="ListParagraph"/>
        <w:numPr>
          <w:ilvl w:val="0"/>
          <w:numId w:val="1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Nhịp xoang, </w:t>
      </w:r>
      <w:del w:id="340" w:author="Nguyễn Trần Minh Đức" w:date="2022-06-13T16:43:00Z">
        <w:r w:rsidDel="00985181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không </w:delText>
        </w:r>
      </w:del>
      <w:r>
        <w:rPr>
          <w:rFonts w:ascii="Times New Roman" w:hAnsi="Times New Roman" w:cs="Times New Roman"/>
          <w:sz w:val="24"/>
          <w:szCs w:val="24"/>
          <w:lang w:val="vi-VN"/>
        </w:rPr>
        <w:t xml:space="preserve">đều, </w:t>
      </w:r>
      <w:del w:id="341" w:author="Nguyễn Trần Minh Đức" w:date="2022-06-13T16:44:00Z">
        <w:r w:rsidDel="009C3A2D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103 </w:delText>
        </w:r>
      </w:del>
      <w:ins w:id="342" w:author="Nguyễn Trần Minh Đức" w:date="2022-06-13T16:44:00Z">
        <w:r w:rsidR="009C3A2D">
          <w:rPr>
            <w:rFonts w:ascii="Times New Roman" w:hAnsi="Times New Roman" w:cs="Times New Roman"/>
            <w:sz w:val="24"/>
            <w:szCs w:val="24"/>
          </w:rPr>
          <w:t>75</w:t>
        </w:r>
        <w:r w:rsidR="009C3A2D">
          <w:rPr>
            <w:rFonts w:ascii="Times New Roman" w:hAnsi="Times New Roman" w:cs="Times New Roman"/>
            <w:sz w:val="24"/>
            <w:szCs w:val="24"/>
            <w:lang w:val="vi-VN"/>
          </w:rPr>
          <w:t xml:space="preserve"> </w:t>
        </w:r>
      </w:ins>
      <w:r>
        <w:rPr>
          <w:rFonts w:ascii="Times New Roman" w:hAnsi="Times New Roman" w:cs="Times New Roman"/>
          <w:sz w:val="24"/>
          <w:szCs w:val="24"/>
          <w:lang w:val="vi-VN"/>
        </w:rPr>
        <w:t>lần/phút</w:t>
      </w:r>
      <w:del w:id="343" w:author="Nguyễn Trần Minh Đức" w:date="2022-06-13T16:44:00Z">
        <w:r w:rsidDel="009C3A2D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, có ngoại tâm thu </w:delText>
        </w:r>
        <w:r w:rsidR="00DD0022" w:rsidDel="009C3A2D">
          <w:rPr>
            <w:rFonts w:ascii="Times New Roman" w:hAnsi="Times New Roman" w:cs="Times New Roman"/>
            <w:sz w:val="24"/>
            <w:szCs w:val="24"/>
            <w:lang w:val="vi-VN"/>
          </w:rPr>
          <w:delText>thất</w:delText>
        </w:r>
        <w:r w:rsidR="00532815" w:rsidDel="009C3A2D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 đa ổ</w:delText>
        </w:r>
      </w:del>
    </w:p>
    <w:p w14:paraId="28A0D08F" w14:textId="05C9EF6B" w:rsidR="00532815" w:rsidRDefault="001C1F33" w:rsidP="00942965">
      <w:pPr>
        <w:pStyle w:val="ListParagraph"/>
        <w:numPr>
          <w:ilvl w:val="0"/>
          <w:numId w:val="1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564AB38E">
        <w:rPr>
          <w:rFonts w:ascii="Times New Roman" w:hAnsi="Times New Roman" w:cs="Times New Roman"/>
          <w:sz w:val="24"/>
          <w:szCs w:val="24"/>
          <w:lang w:val="vi-VN"/>
        </w:rPr>
        <w:t xml:space="preserve">Trục </w:t>
      </w:r>
      <w:del w:id="344" w:author="Nguyễn Trần Minh Đức" w:date="2022-06-13T16:44:00Z">
        <w:r w:rsidRPr="564AB38E" w:rsidDel="001C1F33">
          <w:rPr>
            <w:rFonts w:ascii="Times New Roman" w:hAnsi="Times New Roman" w:cs="Times New Roman"/>
            <w:sz w:val="24"/>
            <w:szCs w:val="24"/>
            <w:lang w:val="vi-VN"/>
          </w:rPr>
          <w:delText>lệch trái</w:delText>
        </w:r>
      </w:del>
      <w:ins w:id="345" w:author="Nguyễn Trần Minh Đức" w:date="2022-06-13T16:44:00Z">
        <w:r w:rsidR="009C3A2D" w:rsidRPr="564AB38E">
          <w:rPr>
            <w:rFonts w:ascii="Times New Roman" w:hAnsi="Times New Roman" w:cs="Times New Roman"/>
            <w:sz w:val="24"/>
            <w:szCs w:val="24"/>
          </w:rPr>
          <w:t>trung gian</w:t>
        </w:r>
      </w:ins>
    </w:p>
    <w:p w14:paraId="77DAA9F4" w14:textId="28FEF8C2" w:rsidR="564AB38E" w:rsidRDefault="564AB38E" w:rsidP="564AB38E">
      <w:pPr>
        <w:pStyle w:val="ListParagraph"/>
        <w:numPr>
          <w:ilvl w:val="0"/>
          <w:numId w:val="1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564AB38E">
        <w:rPr>
          <w:rFonts w:ascii="Times New Roman" w:hAnsi="Times New Roman" w:cs="Times New Roman"/>
          <w:color w:val="FF0000"/>
          <w:sz w:val="24"/>
          <w:szCs w:val="24"/>
          <w:lang w:val="vi-VN"/>
        </w:rPr>
        <w:t xml:space="preserve">Sóng P có thời gian 0,08s , biên độ 0,1mV -&gt; không lớn nhĩ </w:t>
      </w:r>
    </w:p>
    <w:p w14:paraId="7291A259" w14:textId="6A86E6C0" w:rsidR="0033794B" w:rsidRDefault="0033794B" w:rsidP="564AB38E">
      <w:pPr>
        <w:pStyle w:val="ListParagraph"/>
        <w:numPr>
          <w:ilvl w:val="0"/>
          <w:numId w:val="1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color w:val="FF0000"/>
          <w:sz w:val="24"/>
          <w:szCs w:val="24"/>
          <w:lang w:val="vi-VN"/>
        </w:rPr>
      </w:pPr>
      <w:r w:rsidRPr="564AB38E">
        <w:rPr>
          <w:rFonts w:ascii="Times New Roman" w:hAnsi="Times New Roman" w:cs="Times New Roman"/>
          <w:color w:val="FF0000"/>
          <w:sz w:val="24"/>
          <w:szCs w:val="24"/>
          <w:lang w:val="vi-VN"/>
        </w:rPr>
        <w:t xml:space="preserve">PR hằng định 0,12s </w:t>
      </w:r>
      <w:r w:rsidRPr="362326BF">
        <w:rPr>
          <w:rFonts w:ascii="Times New Roman" w:hAnsi="Times New Roman" w:cs="Times New Roman"/>
          <w:color w:val="FF0000"/>
          <w:sz w:val="24"/>
          <w:szCs w:val="24"/>
          <w:lang w:val="vi-VN"/>
        </w:rPr>
        <w:t>-&gt; không rối loạn dẫn truyền</w:t>
      </w:r>
    </w:p>
    <w:p w14:paraId="5E87C3E8" w14:textId="2D74EA94" w:rsidR="564AB38E" w:rsidRDefault="564AB38E" w:rsidP="564AB38E">
      <w:pPr>
        <w:pStyle w:val="ListParagraph"/>
        <w:numPr>
          <w:ilvl w:val="0"/>
          <w:numId w:val="1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color w:val="FF0000"/>
          <w:sz w:val="24"/>
          <w:szCs w:val="24"/>
          <w:lang w:val="vi-VN"/>
        </w:rPr>
      </w:pPr>
      <w:r w:rsidRPr="564AB38E">
        <w:rPr>
          <w:rFonts w:ascii="Times New Roman" w:hAnsi="Times New Roman" w:cs="Times New Roman"/>
          <w:color w:val="FF0000"/>
          <w:sz w:val="24"/>
          <w:szCs w:val="24"/>
          <w:lang w:val="vi-VN"/>
        </w:rPr>
        <w:t xml:space="preserve">QRS có thời gian 0,08s -&gt; không block nhánh </w:t>
      </w:r>
    </w:p>
    <w:p w14:paraId="5519A388" w14:textId="696FF9C3" w:rsidR="0033794B" w:rsidRPr="009871F7" w:rsidDel="00385D15" w:rsidRDefault="0033794B" w:rsidP="00942965">
      <w:pPr>
        <w:pStyle w:val="ListParagraph"/>
        <w:numPr>
          <w:ilvl w:val="0"/>
          <w:numId w:val="16"/>
        </w:numPr>
        <w:spacing w:after="0" w:line="276" w:lineRule="auto"/>
        <w:ind w:left="993" w:hanging="284"/>
        <w:jc w:val="both"/>
        <w:rPr>
          <w:del w:id="346" w:author="Nguyễn Trần Minh Đức" w:date="2022-06-13T16:47:00Z"/>
          <w:rFonts w:ascii="Times New Roman" w:hAnsi="Times New Roman" w:cs="Times New Roman"/>
          <w:sz w:val="24"/>
          <w:szCs w:val="24"/>
          <w:highlight w:val="yellow"/>
          <w:lang w:val="vi-VN"/>
          <w:rPrChange w:id="347" w:author="Nguyễn Trần Minh Đức" w:date="2022-06-13T16:44:00Z">
            <w:rPr>
              <w:del w:id="348" w:author="Nguyễn Trần Minh Đức" w:date="2022-06-13T16:47:00Z"/>
              <w:rFonts w:ascii="Times New Roman" w:hAnsi="Times New Roman" w:cs="Times New Roman"/>
              <w:sz w:val="24"/>
              <w:szCs w:val="24"/>
              <w:lang w:val="vi-VN"/>
            </w:rPr>
          </w:rPrChange>
        </w:rPr>
      </w:pPr>
      <w:del w:id="349" w:author="Nguyễn Trần Minh Đức" w:date="2022-06-13T16:47:00Z">
        <w:r w:rsidRPr="009871F7" w:rsidDel="00385D15">
          <w:rPr>
            <w:rFonts w:ascii="Times New Roman" w:hAnsi="Times New Roman" w:cs="Times New Roman"/>
            <w:sz w:val="24"/>
            <w:szCs w:val="24"/>
            <w:highlight w:val="yellow"/>
            <w:lang w:val="vi-VN"/>
            <w:rPrChange w:id="350" w:author="Nguyễn Trần Minh Đức" w:date="2022-06-13T16:44:00Z">
              <w:rPr>
                <w:rFonts w:ascii="Times New Roman" w:hAnsi="Times New Roman" w:cs="Times New Roman"/>
                <w:sz w:val="24"/>
                <w:szCs w:val="24"/>
                <w:lang w:val="vi-VN"/>
              </w:rPr>
            </w:rPrChange>
          </w:rPr>
          <w:delText>Điện thế thấp ở các chuyển đạo ch</w:delText>
        </w:r>
        <w:r w:rsidR="005D4AF6" w:rsidRPr="009871F7" w:rsidDel="00385D15">
          <w:rPr>
            <w:rFonts w:ascii="Times New Roman" w:hAnsi="Times New Roman" w:cs="Times New Roman"/>
            <w:sz w:val="24"/>
            <w:szCs w:val="24"/>
            <w:highlight w:val="yellow"/>
            <w:lang w:val="vi-VN"/>
            <w:rPrChange w:id="351" w:author="Nguyễn Trần Minh Đức" w:date="2022-06-13T16:44:00Z">
              <w:rPr>
                <w:rFonts w:ascii="Times New Roman" w:hAnsi="Times New Roman" w:cs="Times New Roman"/>
                <w:sz w:val="24"/>
                <w:szCs w:val="24"/>
                <w:lang w:val="vi-VN"/>
              </w:rPr>
            </w:rPrChange>
          </w:rPr>
          <w:delText>i (nghĩ do nhồi máu cơ tim cũ)</w:delText>
        </w:r>
      </w:del>
    </w:p>
    <w:p w14:paraId="7BA4A770" w14:textId="6273A2B9" w:rsidR="00DD0022" w:rsidRPr="001C29FD" w:rsidRDefault="001C29FD" w:rsidP="00942965">
      <w:pPr>
        <w:pStyle w:val="ListParagraph"/>
        <w:numPr>
          <w:ilvl w:val="0"/>
          <w:numId w:val="1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564AB38E">
        <w:rPr>
          <w:rFonts w:ascii="Times New Roman" w:hAnsi="Times New Roman" w:cs="Times New Roman"/>
          <w:sz w:val="24"/>
          <w:szCs w:val="24"/>
          <w:lang w:val="vi-VN"/>
        </w:rPr>
        <w:t xml:space="preserve">Không lớn thất phải </w:t>
      </w:r>
      <w:r w:rsidRPr="564AB38E">
        <w:rPr>
          <w:rFonts w:ascii="Times New Roman" w:hAnsi="Times New Roman" w:cs="Times New Roman"/>
          <w:color w:val="FF0000"/>
          <w:sz w:val="24"/>
          <w:szCs w:val="24"/>
          <w:lang w:val="vi-VN"/>
        </w:rPr>
        <w:t>( RV1+SV5 = 0+1 ) không lớn thất trái ( SV1+RV5=0,4+1)</w:t>
      </w:r>
    </w:p>
    <w:p w14:paraId="7852EA82" w14:textId="559C2A43" w:rsidR="564AB38E" w:rsidRDefault="564AB38E" w:rsidP="564AB38E">
      <w:pPr>
        <w:pStyle w:val="ListParagraph"/>
        <w:numPr>
          <w:ilvl w:val="0"/>
          <w:numId w:val="1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564AB38E">
        <w:rPr>
          <w:rFonts w:ascii="Times New Roman" w:hAnsi="Times New Roman" w:cs="Times New Roman"/>
          <w:color w:val="FF0000"/>
          <w:sz w:val="24"/>
          <w:szCs w:val="24"/>
          <w:lang w:val="vi-VN"/>
        </w:rPr>
        <w:t xml:space="preserve">QT bình thường </w:t>
      </w:r>
    </w:p>
    <w:p w14:paraId="04CD8059" w14:textId="2C73FDDF" w:rsidR="564AB38E" w:rsidRDefault="564AB38E" w:rsidP="564AB38E">
      <w:pPr>
        <w:pStyle w:val="ListParagraph"/>
        <w:numPr>
          <w:ilvl w:val="0"/>
          <w:numId w:val="1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color w:val="FF0000"/>
          <w:sz w:val="24"/>
          <w:szCs w:val="24"/>
          <w:lang w:val="vi-VN"/>
        </w:rPr>
      </w:pPr>
      <w:r w:rsidRPr="564AB38E">
        <w:rPr>
          <w:rFonts w:ascii="Times New Roman" w:hAnsi="Times New Roman" w:cs="Times New Roman"/>
          <w:color w:val="FF0000"/>
          <w:sz w:val="24"/>
          <w:szCs w:val="24"/>
          <w:lang w:val="vi-VN"/>
        </w:rPr>
        <w:t>Không sóng Q bệnh lý</w:t>
      </w:r>
    </w:p>
    <w:p w14:paraId="62B1DDBE" w14:textId="2C73FDDF" w:rsidR="4AAFFE21" w:rsidRDefault="4AAFFE21" w:rsidP="4AAFFE21">
      <w:pPr>
        <w:pStyle w:val="ListParagraph"/>
        <w:numPr>
          <w:ilvl w:val="0"/>
          <w:numId w:val="1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color w:val="FF0000"/>
          <w:sz w:val="24"/>
          <w:szCs w:val="24"/>
          <w:lang w:val="vi-VN"/>
        </w:rPr>
      </w:pPr>
      <w:r w:rsidRPr="4AAFFE21">
        <w:rPr>
          <w:rFonts w:ascii="Times New Roman" w:hAnsi="Times New Roman" w:cs="Times New Roman"/>
          <w:color w:val="FF0000"/>
          <w:sz w:val="24"/>
          <w:szCs w:val="24"/>
          <w:lang w:val="vi-VN"/>
        </w:rPr>
        <w:t>Không ghi nhận ST chênh lên</w:t>
      </w:r>
    </w:p>
    <w:p w14:paraId="31F474C1" w14:textId="7B6AA6C2" w:rsidR="564AB38E" w:rsidRDefault="564AB38E" w:rsidP="564AB38E">
      <w:pPr>
        <w:pStyle w:val="ListParagraph"/>
        <w:numPr>
          <w:ilvl w:val="0"/>
          <w:numId w:val="1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color w:val="FF0000"/>
          <w:sz w:val="24"/>
          <w:szCs w:val="24"/>
          <w:lang w:val="vi-VN"/>
        </w:rPr>
      </w:pPr>
      <w:r w:rsidRPr="564AB38E">
        <w:rPr>
          <w:rFonts w:ascii="Times New Roman" w:hAnsi="Times New Roman" w:cs="Times New Roman"/>
          <w:color w:val="FF0000"/>
          <w:sz w:val="24"/>
          <w:szCs w:val="24"/>
          <w:lang w:val="vi-VN"/>
        </w:rPr>
        <w:t xml:space="preserve">Sóng T bình thường </w:t>
      </w:r>
    </w:p>
    <w:p w14:paraId="6ED3CF01" w14:textId="794366F7" w:rsidR="003A00A1" w:rsidDel="00385D15" w:rsidRDefault="003A00A1" w:rsidP="00942965">
      <w:pPr>
        <w:pStyle w:val="ListParagraph"/>
        <w:numPr>
          <w:ilvl w:val="0"/>
          <w:numId w:val="16"/>
        </w:numPr>
        <w:spacing w:after="0" w:line="276" w:lineRule="auto"/>
        <w:ind w:left="993" w:hanging="284"/>
        <w:jc w:val="both"/>
        <w:rPr>
          <w:del w:id="352" w:author="Nguyễn Trần Minh Đức" w:date="2022-06-13T16:47:00Z"/>
          <w:rFonts w:ascii="Times New Roman" w:hAnsi="Times New Roman" w:cs="Times New Roman"/>
          <w:sz w:val="24"/>
          <w:szCs w:val="24"/>
          <w:lang w:val="vi-VN"/>
        </w:rPr>
      </w:pPr>
      <w:del w:id="353" w:author="Nguyễn Trần Minh Đức" w:date="2022-06-13T16:47:00Z">
        <w:r w:rsidDel="00385D15">
          <w:rPr>
            <w:rFonts w:ascii="Times New Roman" w:hAnsi="Times New Roman" w:cs="Times New Roman"/>
            <w:sz w:val="24"/>
            <w:szCs w:val="24"/>
            <w:lang w:val="vi-VN"/>
          </w:rPr>
          <w:delText>R cắt cụt</w:delText>
        </w:r>
        <w:r w:rsidR="00A3073B" w:rsidDel="00385D15">
          <w:rPr>
            <w:rFonts w:ascii="Times New Roman" w:hAnsi="Times New Roman" w:cs="Times New Roman"/>
            <w:sz w:val="24"/>
            <w:szCs w:val="24"/>
            <w:lang w:val="vi-VN"/>
          </w:rPr>
          <w:delText>, Q sâu</w:delText>
        </w:r>
        <w:r w:rsidDel="00385D15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 từ V1-V4</w:delText>
        </w:r>
      </w:del>
    </w:p>
    <w:p w14:paraId="08CA4C73" w14:textId="4A691E89" w:rsidR="00532815" w:rsidRDefault="00532815" w:rsidP="00942965">
      <w:pPr>
        <w:pStyle w:val="ListParagraph"/>
        <w:numPr>
          <w:ilvl w:val="0"/>
          <w:numId w:val="1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del w:id="354" w:author="Nguyễn Trần Minh Đức" w:date="2022-06-13T16:46:00Z">
        <w:r w:rsidDel="00385D15">
          <w:rPr>
            <w:rFonts w:ascii="Times New Roman" w:hAnsi="Times New Roman" w:cs="Times New Roman"/>
            <w:sz w:val="24"/>
            <w:szCs w:val="24"/>
            <w:lang w:val="vi-VN"/>
          </w:rPr>
          <w:delText>T âm V5-6</w:delText>
        </w:r>
        <w:r w:rsidR="002141C1" w:rsidDel="00385D15">
          <w:rPr>
            <w:rFonts w:ascii="Times New Roman" w:hAnsi="Times New Roman" w:cs="Times New Roman"/>
            <w:sz w:val="24"/>
            <w:szCs w:val="24"/>
            <w:lang w:val="vi-VN"/>
          </w:rPr>
          <w:delText>k không</w:delText>
        </w:r>
      </w:del>
      <w:ins w:id="355" w:author="Nguyễn Trần Minh Đức" w:date="2022-06-13T16:46:00Z">
        <w:r w:rsidR="00385D15">
          <w:rPr>
            <w:rFonts w:ascii="Times New Roman" w:hAnsi="Times New Roman" w:cs="Times New Roman"/>
            <w:sz w:val="24"/>
            <w:szCs w:val="24"/>
          </w:rPr>
          <w:t>Không</w:t>
        </w:r>
      </w:ins>
      <w:r w:rsidR="002141C1">
        <w:rPr>
          <w:rFonts w:ascii="Times New Roman" w:hAnsi="Times New Roman" w:cs="Times New Roman"/>
          <w:sz w:val="24"/>
          <w:szCs w:val="24"/>
          <w:lang w:val="vi-VN"/>
        </w:rPr>
        <w:t xml:space="preserve"> ST chênh lên</w:t>
      </w:r>
    </w:p>
    <w:p w14:paraId="46AC830C" w14:textId="07B9C6E1" w:rsidR="00C66B63" w:rsidRPr="00C66B63" w:rsidRDefault="71FA48A5" w:rsidP="00C66B63">
      <w:pPr>
        <w:pStyle w:val="ListParagrap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6D756E4">
        <w:rPr>
          <w:rFonts w:ascii="Wingdings" w:eastAsia="Wingdings" w:hAnsi="Wingdings" w:cs="Wingdings"/>
          <w:sz w:val="24"/>
          <w:szCs w:val="24"/>
        </w:rPr>
        <w:t>ð</w:t>
      </w:r>
      <w:r w:rsidR="55B3D5AA" w:rsidRPr="06D756E4">
        <w:rPr>
          <w:rFonts w:ascii="Times New Roman" w:hAnsi="Times New Roman" w:cs="Times New Roman"/>
          <w:sz w:val="24"/>
          <w:szCs w:val="24"/>
          <w:lang w:val="vi-VN"/>
        </w:rPr>
        <w:t xml:space="preserve"> Nhịp </w:t>
      </w:r>
      <w:del w:id="356" w:author="Nguyễn Trần Minh Đức" w:date="2022-06-13T16:46:00Z">
        <w:r w:rsidR="002D1406" w:rsidRPr="06D756E4" w:rsidDel="55B3D5AA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nhanh </w:delText>
        </w:r>
      </w:del>
      <w:r w:rsidR="55B3D5AA" w:rsidRPr="06D756E4">
        <w:rPr>
          <w:rFonts w:ascii="Times New Roman" w:hAnsi="Times New Roman" w:cs="Times New Roman"/>
          <w:sz w:val="24"/>
          <w:szCs w:val="24"/>
          <w:lang w:val="vi-VN"/>
        </w:rPr>
        <w:t>xoang</w:t>
      </w:r>
      <w:del w:id="357" w:author="Nguyễn Trần Minh Đức" w:date="2022-06-13T16:47:00Z">
        <w:r w:rsidR="002D1406" w:rsidRPr="06D756E4" w:rsidDel="55B3D5AA">
          <w:rPr>
            <w:rFonts w:ascii="Times New Roman" w:hAnsi="Times New Roman" w:cs="Times New Roman"/>
            <w:sz w:val="24"/>
            <w:szCs w:val="24"/>
            <w:lang w:val="vi-VN"/>
          </w:rPr>
          <w:delText>, ngoại tâm thu thất</w:delText>
        </w:r>
        <w:r w:rsidR="002D1406" w:rsidRPr="06D756E4" w:rsidDel="4076E488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, </w:delText>
        </w:r>
        <w:r w:rsidR="002D1406" w:rsidRPr="06D756E4" w:rsidDel="5AC8EAE2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nhồi máu cơ tim cũ vùng </w:delText>
        </w:r>
        <w:r w:rsidR="002D1406" w:rsidRPr="06D756E4" w:rsidDel="300B28E1">
          <w:rPr>
            <w:rFonts w:ascii="Times New Roman" w:hAnsi="Times New Roman" w:cs="Times New Roman"/>
            <w:sz w:val="24"/>
            <w:szCs w:val="24"/>
            <w:lang w:val="vi-VN"/>
          </w:rPr>
          <w:delText>trước rộng</w:delText>
        </w:r>
      </w:del>
      <w:r w:rsidR="300B28E1" w:rsidRPr="06D756E4">
        <w:rPr>
          <w:rFonts w:ascii="Times New Roman" w:hAnsi="Times New Roman" w:cs="Times New Roman"/>
          <w:sz w:val="24"/>
          <w:szCs w:val="24"/>
          <w:lang w:val="vi-VN"/>
        </w:rPr>
        <w:t xml:space="preserve">.Không có hình ảnh gợi ý thiếu máu cơ tim -&gt;  </w:t>
      </w:r>
      <w:r w:rsidR="5C516CBC" w:rsidRPr="06D756E4">
        <w:rPr>
          <w:rFonts w:ascii="Times New Roman" w:hAnsi="Times New Roman" w:cs="Times New Roman"/>
          <w:sz w:val="24"/>
          <w:szCs w:val="24"/>
          <w:lang w:val="vi-VN"/>
        </w:rPr>
        <w:t>Loại trừ STEMI.</w:t>
      </w:r>
    </w:p>
    <w:p w14:paraId="03C31656" w14:textId="3816D79C" w:rsidR="00377824" w:rsidRDefault="00377824" w:rsidP="004F428D">
      <w:pPr>
        <w:pStyle w:val="ListParagrap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Troponin</w:t>
      </w:r>
      <w:r w:rsidR="008C6684">
        <w:rPr>
          <w:rFonts w:ascii="Times New Roman" w:hAnsi="Times New Roman" w:cs="Times New Roman"/>
          <w:sz w:val="24"/>
          <w:szCs w:val="24"/>
        </w:rPr>
        <w:t xml:space="preserve"> </w:t>
      </w:r>
      <w:ins w:id="358" w:author="Nguyễn Trần Minh Đức" w:date="2022-06-13T16:48:00Z">
        <w:r w:rsidR="00554FA4">
          <w:rPr>
            <w:rFonts w:ascii="Times New Roman" w:hAnsi="Times New Roman" w:cs="Times New Roman"/>
            <w:sz w:val="24"/>
            <w:szCs w:val="24"/>
          </w:rPr>
          <w:t xml:space="preserve">I </w:t>
        </w:r>
      </w:ins>
      <w:del w:id="359" w:author="Nguyễn Trần Minh Đức" w:date="2022-06-13T16:48:00Z">
        <w:r w:rsidR="008C6684" w:rsidDel="00554FA4">
          <w:rPr>
            <w:rFonts w:ascii="Times New Roman" w:hAnsi="Times New Roman" w:cs="Times New Roman"/>
            <w:sz w:val="24"/>
            <w:szCs w:val="24"/>
          </w:rPr>
          <w:delText>T</w:delText>
        </w:r>
      </w:del>
      <w:r w:rsidR="008C6684">
        <w:rPr>
          <w:rFonts w:ascii="Times New Roman" w:hAnsi="Times New Roman" w:cs="Times New Roman"/>
          <w:sz w:val="24"/>
          <w:szCs w:val="24"/>
        </w:rPr>
        <w:t>hs</w:t>
      </w:r>
    </w:p>
    <w:p w14:paraId="64F5C25C" w14:textId="5D84B762" w:rsidR="006171DD" w:rsidRDefault="00EC6F4F" w:rsidP="006171DD">
      <w:pPr>
        <w:pStyle w:val="ListParagrap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Lúc nhập viện</w:t>
      </w:r>
      <w:r w:rsidR="008D3AA4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del w:id="360" w:author="Nguyễn Trần Minh Đức" w:date="2022-06-13T16:48:00Z">
        <w:r w:rsidR="008D3AA4" w:rsidDel="00F12C36">
          <w:rPr>
            <w:rFonts w:ascii="Times New Roman" w:hAnsi="Times New Roman" w:cs="Times New Roman"/>
            <w:sz w:val="24"/>
            <w:szCs w:val="24"/>
            <w:lang w:val="vi-VN"/>
          </w:rPr>
          <w:delText>31</w:delText>
        </w:r>
      </w:del>
      <w:del w:id="361" w:author="Nguyễn Trần Minh Đức" w:date="2022-06-13T16:51:00Z">
        <w:r w:rsidR="008D3AA4" w:rsidDel="004436C4">
          <w:rPr>
            <w:rFonts w:ascii="Times New Roman" w:hAnsi="Times New Roman" w:cs="Times New Roman"/>
            <w:sz w:val="24"/>
            <w:szCs w:val="24"/>
            <w:lang w:val="vi-VN"/>
          </w:rPr>
          <w:delText>/0</w:delText>
        </w:r>
      </w:del>
      <w:del w:id="362" w:author="Nguyễn Trần Minh Đức" w:date="2022-06-13T16:48:00Z">
        <w:r w:rsidR="008D3AA4" w:rsidDel="00F12C36">
          <w:rPr>
            <w:rFonts w:ascii="Times New Roman" w:hAnsi="Times New Roman" w:cs="Times New Roman"/>
            <w:sz w:val="24"/>
            <w:szCs w:val="24"/>
            <w:lang w:val="vi-VN"/>
          </w:rPr>
          <w:delText>5</w:delText>
        </w:r>
      </w:del>
      <w:del w:id="363" w:author="Nguyễn Trần Minh Đức" w:date="2022-06-13T16:51:00Z">
        <w:r w:rsidR="008D3AA4" w:rsidDel="004436C4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 </w:delText>
        </w:r>
        <w:r w:rsidR="0080616D" w:rsidDel="004436C4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lúc </w:delText>
        </w:r>
      </w:del>
      <w:ins w:id="364" w:author="Nguyễn Trần Minh Đức" w:date="2022-06-13T16:48:00Z">
        <w:r w:rsidR="00F12C36">
          <w:rPr>
            <w:rFonts w:ascii="Times New Roman" w:hAnsi="Times New Roman" w:cs="Times New Roman"/>
            <w:sz w:val="24"/>
            <w:szCs w:val="24"/>
          </w:rPr>
          <w:t>11h17</w:t>
        </w:r>
      </w:ins>
      <w:del w:id="365" w:author="Nguyễn Trần Minh Đức" w:date="2022-06-13T16:48:00Z">
        <w:r w:rsidR="0080616D" w:rsidDel="00F12C36">
          <w:rPr>
            <w:rFonts w:ascii="Times New Roman" w:hAnsi="Times New Roman" w:cs="Times New Roman"/>
            <w:sz w:val="24"/>
            <w:szCs w:val="24"/>
            <w:lang w:val="vi-VN"/>
          </w:rPr>
          <w:delText>7h</w:delText>
        </w:r>
      </w:del>
      <w:r w:rsidR="0080616D">
        <w:rPr>
          <w:rFonts w:ascii="Times New Roman" w:hAnsi="Times New Roman" w:cs="Times New Roman"/>
          <w:sz w:val="24"/>
          <w:szCs w:val="24"/>
          <w:lang w:val="vi-VN"/>
        </w:rPr>
        <w:t>)</w:t>
      </w:r>
      <w:r w:rsidR="00796762">
        <w:rPr>
          <w:rFonts w:ascii="Times New Roman" w:hAnsi="Times New Roman" w:cs="Times New Roman"/>
          <w:sz w:val="24"/>
          <w:szCs w:val="24"/>
          <w:lang w:val="vi-VN"/>
        </w:rPr>
        <w:t xml:space="preserve">: </w:t>
      </w:r>
      <w:ins w:id="366" w:author="Nguyễn Trần Minh Đức" w:date="2022-06-13T16:48:00Z">
        <w:r w:rsidR="00F12C36">
          <w:rPr>
            <w:rFonts w:ascii="Times New Roman" w:hAnsi="Times New Roman" w:cs="Times New Roman"/>
            <w:sz w:val="24"/>
            <w:szCs w:val="24"/>
          </w:rPr>
          <w:t>2.8</w:t>
        </w:r>
      </w:ins>
      <w:del w:id="367" w:author="Nguyễn Trần Minh Đức" w:date="2022-06-13T16:48:00Z">
        <w:r w:rsidR="00796762" w:rsidDel="00F12C36">
          <w:rPr>
            <w:rFonts w:ascii="Times New Roman" w:hAnsi="Times New Roman" w:cs="Times New Roman"/>
            <w:sz w:val="24"/>
            <w:szCs w:val="24"/>
            <w:lang w:val="vi-VN"/>
          </w:rPr>
          <w:delText>19.1</w:delText>
        </w:r>
      </w:del>
      <w:r w:rsidR="00796762">
        <w:rPr>
          <w:rFonts w:ascii="Times New Roman" w:hAnsi="Times New Roman" w:cs="Times New Roman"/>
          <w:sz w:val="24"/>
          <w:szCs w:val="24"/>
          <w:lang w:val="vi-VN"/>
        </w:rPr>
        <w:t xml:space="preserve"> ng/L</w:t>
      </w:r>
    </w:p>
    <w:p w14:paraId="144C1251" w14:textId="10EA21EB" w:rsidR="00EC6F4F" w:rsidRDefault="00EC6F4F" w:rsidP="006171DD">
      <w:pPr>
        <w:pStyle w:val="ListParagraph"/>
        <w:spacing w:after="0" w:line="276" w:lineRule="auto"/>
        <w:ind w:left="709"/>
        <w:jc w:val="both"/>
        <w:rPr>
          <w:ins w:id="368" w:author="Nguyễn Trần Minh Đức" w:date="2022-06-13T16:50:00Z"/>
          <w:rFonts w:ascii="Times New Roman" w:hAnsi="Times New Roman" w:cs="Times New Roman"/>
          <w:sz w:val="24"/>
          <w:szCs w:val="24"/>
          <w:lang w:val="vi-VN"/>
        </w:rPr>
      </w:pPr>
      <w:del w:id="369" w:author="Nguyễn Trần Minh Đức" w:date="2022-06-13T16:49:00Z">
        <w:r w:rsidDel="00387BFA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1 </w:delText>
        </w:r>
      </w:del>
      <w:ins w:id="370" w:author="Nguyễn Trần Minh Đức" w:date="2022-06-13T16:49:00Z">
        <w:r w:rsidR="00387BFA">
          <w:rPr>
            <w:rFonts w:ascii="Times New Roman" w:hAnsi="Times New Roman" w:cs="Times New Roman"/>
            <w:sz w:val="24"/>
            <w:szCs w:val="24"/>
          </w:rPr>
          <w:t>3</w:t>
        </w:r>
        <w:r w:rsidR="00387BFA">
          <w:rPr>
            <w:rFonts w:ascii="Times New Roman" w:hAnsi="Times New Roman" w:cs="Times New Roman"/>
            <w:sz w:val="24"/>
            <w:szCs w:val="24"/>
            <w:lang w:val="vi-VN"/>
          </w:rPr>
          <w:t xml:space="preserve"> </w:t>
        </w:r>
      </w:ins>
      <w:r>
        <w:rPr>
          <w:rFonts w:ascii="Times New Roman" w:hAnsi="Times New Roman" w:cs="Times New Roman"/>
          <w:sz w:val="24"/>
          <w:szCs w:val="24"/>
          <w:lang w:val="vi-VN"/>
        </w:rPr>
        <w:t>giờ sau</w:t>
      </w:r>
      <w:ins w:id="371" w:author="Nguyễn Trần Minh Đức" w:date="2022-06-13T16:49:00Z">
        <w:r w:rsidR="0040467C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ins w:id="372" w:author="Nguyễn Trần Minh Đức" w:date="2022-06-13T16:51:00Z">
        <w:r w:rsidR="004436C4">
          <w:rPr>
            <w:rFonts w:ascii="Times New Roman" w:hAnsi="Times New Roman" w:cs="Times New Roman"/>
            <w:sz w:val="24"/>
            <w:szCs w:val="24"/>
          </w:rPr>
          <w:t xml:space="preserve">nhập viện </w:t>
        </w:r>
      </w:ins>
      <w:ins w:id="373" w:author="Nguyễn Trần Minh Đức" w:date="2022-06-13T16:49:00Z">
        <w:r w:rsidR="0040467C">
          <w:rPr>
            <w:rFonts w:ascii="Times New Roman" w:hAnsi="Times New Roman" w:cs="Times New Roman"/>
            <w:sz w:val="24"/>
            <w:szCs w:val="24"/>
          </w:rPr>
          <w:t>(</w:t>
        </w:r>
      </w:ins>
      <w:ins w:id="374" w:author="Nguyễn Trần Minh Đức" w:date="2022-06-13T16:50:00Z">
        <w:r w:rsidR="0040467C">
          <w:rPr>
            <w:rFonts w:ascii="Times New Roman" w:hAnsi="Times New Roman" w:cs="Times New Roman"/>
            <w:sz w:val="24"/>
            <w:szCs w:val="24"/>
          </w:rPr>
          <w:t>15h</w:t>
        </w:r>
        <w:r w:rsidR="00F47283">
          <w:rPr>
            <w:rFonts w:ascii="Times New Roman" w:hAnsi="Times New Roman" w:cs="Times New Roman"/>
            <w:sz w:val="24"/>
            <w:szCs w:val="24"/>
          </w:rPr>
          <w:t>02</w:t>
        </w:r>
        <w:r w:rsidR="0040467C">
          <w:rPr>
            <w:rFonts w:ascii="Times New Roman" w:hAnsi="Times New Roman" w:cs="Times New Roman"/>
            <w:sz w:val="24"/>
            <w:szCs w:val="24"/>
          </w:rPr>
          <w:t>)</w:t>
        </w:r>
      </w:ins>
      <w:r>
        <w:rPr>
          <w:rFonts w:ascii="Times New Roman" w:hAnsi="Times New Roman" w:cs="Times New Roman"/>
          <w:sz w:val="24"/>
          <w:szCs w:val="24"/>
          <w:lang w:val="vi-VN"/>
        </w:rPr>
        <w:t>:</w:t>
      </w:r>
      <w:r w:rsidR="00796762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del w:id="375" w:author="Nguyễn Trần Minh Đức" w:date="2022-06-13T16:49:00Z">
        <w:r w:rsidR="00796762" w:rsidDel="0040467C">
          <w:rPr>
            <w:rFonts w:ascii="Times New Roman" w:hAnsi="Times New Roman" w:cs="Times New Roman"/>
            <w:sz w:val="24"/>
            <w:szCs w:val="24"/>
            <w:lang w:val="vi-VN"/>
          </w:rPr>
          <w:delText>17.6</w:delText>
        </w:r>
      </w:del>
      <w:ins w:id="376" w:author="Nguyễn Trần Minh Đức" w:date="2022-06-13T16:49:00Z">
        <w:r w:rsidR="0040467C">
          <w:rPr>
            <w:rFonts w:ascii="Times New Roman" w:hAnsi="Times New Roman" w:cs="Times New Roman"/>
            <w:sz w:val="24"/>
            <w:szCs w:val="24"/>
          </w:rPr>
          <w:t>3.0</w:t>
        </w:r>
      </w:ins>
      <w:r w:rsidR="00FE4B6D">
        <w:rPr>
          <w:rFonts w:ascii="Times New Roman" w:hAnsi="Times New Roman" w:cs="Times New Roman"/>
          <w:sz w:val="24"/>
          <w:szCs w:val="24"/>
          <w:lang w:val="vi-VN"/>
        </w:rPr>
        <w:t xml:space="preserve"> ng/L</w:t>
      </w:r>
    </w:p>
    <w:p w14:paraId="2B85B3B3" w14:textId="55DEF730" w:rsidR="00F47283" w:rsidRPr="00F47283" w:rsidRDefault="004436C4" w:rsidP="006171DD">
      <w:pPr>
        <w:pStyle w:val="ListParagrap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  <w:rPrChange w:id="377" w:author="Nguyễn Trần Minh Đức" w:date="2022-06-13T16:50:00Z">
            <w:rPr>
              <w:rFonts w:ascii="Times New Roman" w:hAnsi="Times New Roman" w:cs="Times New Roman"/>
              <w:sz w:val="24"/>
              <w:szCs w:val="24"/>
              <w:lang w:val="vi-VN"/>
            </w:rPr>
          </w:rPrChange>
        </w:rPr>
      </w:pPr>
      <w:ins w:id="378" w:author="Nguyễn Trần Minh Đức" w:date="2022-06-13T16:50:00Z">
        <w:r>
          <w:rPr>
            <w:rFonts w:ascii="Times New Roman" w:hAnsi="Times New Roman" w:cs="Times New Roman"/>
            <w:sz w:val="24"/>
            <w:szCs w:val="24"/>
          </w:rPr>
          <w:t xml:space="preserve">9 giờ </w:t>
        </w:r>
      </w:ins>
      <w:ins w:id="379" w:author="Nguyễn Trần Minh Đức" w:date="2022-06-13T16:51:00Z">
        <w:r>
          <w:rPr>
            <w:rFonts w:ascii="Times New Roman" w:hAnsi="Times New Roman" w:cs="Times New Roman"/>
            <w:sz w:val="24"/>
            <w:szCs w:val="24"/>
          </w:rPr>
          <w:t xml:space="preserve">sau nhập viện </w:t>
        </w:r>
      </w:ins>
      <w:ins w:id="380" w:author="Nguyễn Trần Minh Đức" w:date="2022-06-13T16:50:00Z">
        <w:r w:rsidR="00F47283">
          <w:rPr>
            <w:rFonts w:ascii="Times New Roman" w:hAnsi="Times New Roman" w:cs="Times New Roman"/>
            <w:sz w:val="24"/>
            <w:szCs w:val="24"/>
          </w:rPr>
          <w:t>(21h30)</w:t>
        </w:r>
      </w:ins>
      <w:ins w:id="381" w:author="Nguyễn Trần Minh Đức" w:date="2022-06-13T16:51:00Z">
        <w:r>
          <w:rPr>
            <w:rFonts w:ascii="Times New Roman" w:hAnsi="Times New Roman" w:cs="Times New Roman"/>
            <w:sz w:val="24"/>
            <w:szCs w:val="24"/>
          </w:rPr>
          <w:t>: 2.9 ng/L</w:t>
        </w:r>
      </w:ins>
    </w:p>
    <w:p w14:paraId="30915DF7" w14:textId="1843DA8B" w:rsidR="00EC6F4F" w:rsidRPr="009C2C86" w:rsidRDefault="00EC6F4F" w:rsidP="009C2C86">
      <w:pPr>
        <w:pStyle w:val="ListParagrap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Wingdings" w:eastAsia="Wingdings" w:hAnsi="Wingdings" w:cs="Wingdings"/>
          <w:sz w:val="24"/>
          <w:szCs w:val="24"/>
        </w:rPr>
        <w:t>ð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AF4731">
        <w:rPr>
          <w:rFonts w:ascii="Times New Roman" w:hAnsi="Times New Roman" w:cs="Times New Roman"/>
          <w:sz w:val="24"/>
          <w:szCs w:val="24"/>
          <w:lang w:val="vi-VN"/>
        </w:rPr>
        <w:t xml:space="preserve">Troponin </w:t>
      </w:r>
      <w:r w:rsidR="001D5760">
        <w:rPr>
          <w:rFonts w:ascii="Times New Roman" w:hAnsi="Times New Roman" w:cs="Times New Roman"/>
          <w:sz w:val="24"/>
          <w:szCs w:val="24"/>
        </w:rPr>
        <w:t xml:space="preserve">I </w:t>
      </w:r>
      <w:r w:rsidR="00AF4731">
        <w:rPr>
          <w:rFonts w:ascii="Times New Roman" w:hAnsi="Times New Roman" w:cs="Times New Roman"/>
          <w:sz w:val="24"/>
          <w:szCs w:val="24"/>
          <w:lang w:val="vi-VN"/>
        </w:rPr>
        <w:t>hs không tăng</w:t>
      </w:r>
      <w:ins w:id="382" w:author="Nguyễn Trần Minh Đức" w:date="2022-06-13T17:30:00Z">
        <w:r w:rsidR="003C3ECA">
          <w:rPr>
            <w:rFonts w:ascii="Times New Roman" w:hAnsi="Times New Roman" w:cs="Times New Roman"/>
            <w:sz w:val="24"/>
            <w:szCs w:val="24"/>
            <w:lang w:val="vi-VN"/>
          </w:rPr>
          <w:t>. Loại trừ nonSTEMI</w:t>
        </w:r>
      </w:ins>
      <w:ins w:id="383" w:author="Nguyễn Trần Minh Đức" w:date="2022-06-13T17:31:00Z">
        <w:r w:rsidR="003C3ECA">
          <w:rPr>
            <w:rFonts w:ascii="Times New Roman" w:hAnsi="Times New Roman" w:cs="Times New Roman"/>
            <w:sz w:val="24"/>
            <w:szCs w:val="24"/>
            <w:lang w:val="vi-VN"/>
          </w:rPr>
          <w:t xml:space="preserve">. </w:t>
        </w:r>
      </w:ins>
      <w:del w:id="384" w:author="Nguyễn Trần Minh Đức" w:date="2022-06-13T17:30:00Z">
        <w:r w:rsidR="008A1173" w:rsidDel="003C3ECA">
          <w:rPr>
            <w:rFonts w:ascii="Times New Roman" w:hAnsi="Times New Roman" w:cs="Times New Roman"/>
            <w:sz w:val="24"/>
            <w:szCs w:val="24"/>
            <w:lang w:val="vi-VN"/>
          </w:rPr>
          <w:delText>,</w:delText>
        </w:r>
      </w:del>
      <w:del w:id="385" w:author="Nguyễn Trần Minh Đức" w:date="2022-06-13T17:31:00Z">
        <w:r w:rsidR="008A1173" w:rsidDel="003C3ECA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 c</w:delText>
        </w:r>
      </w:del>
      <w:ins w:id="386" w:author="Nguyễn Trần Minh Đức" w:date="2022-06-13T17:31:00Z">
        <w:r w:rsidR="003C3ECA">
          <w:rPr>
            <w:rFonts w:ascii="Times New Roman" w:hAnsi="Times New Roman" w:cs="Times New Roman"/>
            <w:sz w:val="24"/>
            <w:szCs w:val="24"/>
            <w:lang w:val="vi-VN"/>
          </w:rPr>
          <w:t>C</w:t>
        </w:r>
      </w:ins>
      <w:r w:rsidR="008A1173">
        <w:rPr>
          <w:rFonts w:ascii="Times New Roman" w:hAnsi="Times New Roman" w:cs="Times New Roman"/>
          <w:sz w:val="24"/>
          <w:szCs w:val="24"/>
          <w:lang w:val="vi-VN"/>
        </w:rPr>
        <w:t>hẩn đoán Cơn đau thắt ngực không ổn định.</w:t>
      </w:r>
    </w:p>
    <w:p w14:paraId="638D2494" w14:textId="3AB986F0" w:rsidR="008C6684" w:rsidRDefault="008C6684" w:rsidP="004F428D">
      <w:pPr>
        <w:pStyle w:val="ListParagrap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CK-MB</w:t>
      </w:r>
      <w:r w:rsidR="0080616D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ins w:id="387" w:author="Nguyễn Trần Minh Đức" w:date="2022-06-13T16:53:00Z">
        <w:r w:rsidR="00B54B98">
          <w:rPr>
            <w:rFonts w:ascii="Times New Roman" w:hAnsi="Times New Roman" w:cs="Times New Roman"/>
            <w:sz w:val="24"/>
            <w:szCs w:val="24"/>
          </w:rPr>
          <w:t>12</w:t>
        </w:r>
      </w:ins>
      <w:del w:id="388" w:author="Nguyễn Trần Minh Đức" w:date="2022-06-13T16:51:00Z">
        <w:r w:rsidR="0080616D" w:rsidDel="00DB3C76">
          <w:rPr>
            <w:rFonts w:ascii="Times New Roman" w:hAnsi="Times New Roman" w:cs="Times New Roman"/>
            <w:sz w:val="24"/>
            <w:szCs w:val="24"/>
            <w:lang w:val="vi-VN"/>
          </w:rPr>
          <w:delText>31</w:delText>
        </w:r>
      </w:del>
      <w:r w:rsidR="0080616D">
        <w:rPr>
          <w:rFonts w:ascii="Times New Roman" w:hAnsi="Times New Roman" w:cs="Times New Roman"/>
          <w:sz w:val="24"/>
          <w:szCs w:val="24"/>
          <w:lang w:val="vi-VN"/>
        </w:rPr>
        <w:t>/0</w:t>
      </w:r>
      <w:ins w:id="389" w:author="Nguyễn Trần Minh Đức" w:date="2022-06-13T16:53:00Z">
        <w:r w:rsidR="00B54B98">
          <w:rPr>
            <w:rFonts w:ascii="Times New Roman" w:hAnsi="Times New Roman" w:cs="Times New Roman"/>
            <w:sz w:val="24"/>
            <w:szCs w:val="24"/>
          </w:rPr>
          <w:t>6</w:t>
        </w:r>
      </w:ins>
      <w:del w:id="390" w:author="Nguyễn Trần Minh Đức" w:date="2022-06-13T16:53:00Z">
        <w:r w:rsidR="0080616D" w:rsidDel="00B54B98">
          <w:rPr>
            <w:rFonts w:ascii="Times New Roman" w:hAnsi="Times New Roman" w:cs="Times New Roman"/>
            <w:sz w:val="24"/>
            <w:szCs w:val="24"/>
            <w:lang w:val="vi-VN"/>
          </w:rPr>
          <w:delText>5</w:delText>
        </w:r>
      </w:del>
      <w:r w:rsidR="0080616D">
        <w:rPr>
          <w:rFonts w:ascii="Times New Roman" w:hAnsi="Times New Roman" w:cs="Times New Roman"/>
          <w:sz w:val="24"/>
          <w:szCs w:val="24"/>
          <w:lang w:val="vi-VN"/>
        </w:rPr>
        <w:t xml:space="preserve">): </w:t>
      </w:r>
      <w:r w:rsidR="005A7B80">
        <w:rPr>
          <w:rFonts w:ascii="Times New Roman" w:hAnsi="Times New Roman" w:cs="Times New Roman"/>
          <w:sz w:val="24"/>
          <w:szCs w:val="24"/>
          <w:lang w:val="vi-VN"/>
        </w:rPr>
        <w:t>1</w:t>
      </w:r>
      <w:ins w:id="391" w:author="Nguyễn Trần Minh Đức" w:date="2022-06-13T16:52:00Z">
        <w:r w:rsidR="00DB3C76">
          <w:rPr>
            <w:rFonts w:ascii="Times New Roman" w:hAnsi="Times New Roman" w:cs="Times New Roman"/>
            <w:sz w:val="24"/>
            <w:szCs w:val="24"/>
          </w:rPr>
          <w:t>8</w:t>
        </w:r>
      </w:ins>
      <w:del w:id="392" w:author="Nguyễn Trần Minh Đức" w:date="2022-06-13T16:52:00Z">
        <w:r w:rsidR="005A7B80" w:rsidDel="00DB3C76">
          <w:rPr>
            <w:rFonts w:ascii="Times New Roman" w:hAnsi="Times New Roman" w:cs="Times New Roman"/>
            <w:sz w:val="24"/>
            <w:szCs w:val="24"/>
            <w:lang w:val="vi-VN"/>
          </w:rPr>
          <w:delText>6</w:delText>
        </w:r>
      </w:del>
      <w:r w:rsidR="005A7B80">
        <w:rPr>
          <w:rFonts w:ascii="Times New Roman" w:hAnsi="Times New Roman" w:cs="Times New Roman"/>
          <w:sz w:val="24"/>
          <w:szCs w:val="24"/>
          <w:lang w:val="vi-VN"/>
        </w:rPr>
        <w:t xml:space="preserve"> U/L (&lt; 25U/L)</w:t>
      </w:r>
    </w:p>
    <w:p w14:paraId="2B37E1BA" w14:textId="01302416" w:rsidR="008D3AA4" w:rsidRPr="00026FBF" w:rsidRDefault="009C2C86" w:rsidP="00026FBF">
      <w:pPr>
        <w:pStyle w:val="ListParagrap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Wingdings" w:eastAsia="Wingdings" w:hAnsi="Wingdings" w:cs="Wingdings"/>
          <w:sz w:val="24"/>
          <w:szCs w:val="24"/>
        </w:rPr>
        <w:t>ð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026FBF">
        <w:rPr>
          <w:rFonts w:ascii="Times New Roman" w:hAnsi="Times New Roman" w:cs="Times New Roman"/>
          <w:sz w:val="24"/>
          <w:szCs w:val="24"/>
          <w:lang w:val="vi-VN"/>
        </w:rPr>
        <w:t xml:space="preserve">Hiện không nghĩ có </w:t>
      </w:r>
      <w:del w:id="393" w:author="Nguyễn Trần Minh Đức" w:date="2022-06-13T17:31:00Z">
        <w:r w:rsidR="00026FBF" w:rsidDel="00AD7259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tái </w:delText>
        </w:r>
      </w:del>
      <w:r w:rsidR="00026FBF">
        <w:rPr>
          <w:rFonts w:ascii="Times New Roman" w:hAnsi="Times New Roman" w:cs="Times New Roman"/>
          <w:sz w:val="24"/>
          <w:szCs w:val="24"/>
          <w:lang w:val="vi-VN"/>
        </w:rPr>
        <w:t>NMCT</w:t>
      </w:r>
    </w:p>
    <w:p w14:paraId="307DE1AE" w14:textId="22E458CB" w:rsidR="004F428D" w:rsidRDefault="004F428D" w:rsidP="004F428D">
      <w:pPr>
        <w:pStyle w:val="ListParagrap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NT-proBNP</w:t>
      </w:r>
      <w:r w:rsidR="00B60303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ins w:id="394" w:author="Nguyễn Trần Minh Đức" w:date="2022-06-13T16:53:00Z">
        <w:r w:rsidR="00463BF1">
          <w:rPr>
            <w:rFonts w:ascii="Times New Roman" w:hAnsi="Times New Roman" w:cs="Times New Roman"/>
            <w:sz w:val="24"/>
            <w:szCs w:val="24"/>
          </w:rPr>
          <w:t>12</w:t>
        </w:r>
      </w:ins>
      <w:del w:id="395" w:author="Nguyễn Trần Minh Đức" w:date="2022-06-13T16:53:00Z">
        <w:r w:rsidR="00B60303" w:rsidDel="00463BF1">
          <w:rPr>
            <w:rFonts w:ascii="Times New Roman" w:hAnsi="Times New Roman" w:cs="Times New Roman"/>
            <w:sz w:val="24"/>
            <w:szCs w:val="24"/>
            <w:lang w:val="vi-VN"/>
          </w:rPr>
          <w:delText>31</w:delText>
        </w:r>
      </w:del>
      <w:r w:rsidR="00B60303">
        <w:rPr>
          <w:rFonts w:ascii="Times New Roman" w:hAnsi="Times New Roman" w:cs="Times New Roman"/>
          <w:sz w:val="24"/>
          <w:szCs w:val="24"/>
          <w:lang w:val="vi-VN"/>
        </w:rPr>
        <w:t>/0</w:t>
      </w:r>
      <w:ins w:id="396" w:author="Nguyễn Trần Minh Đức" w:date="2022-06-13T16:53:00Z">
        <w:r w:rsidR="00463BF1">
          <w:rPr>
            <w:rFonts w:ascii="Times New Roman" w:hAnsi="Times New Roman" w:cs="Times New Roman"/>
            <w:sz w:val="24"/>
            <w:szCs w:val="24"/>
          </w:rPr>
          <w:t>6</w:t>
        </w:r>
      </w:ins>
      <w:del w:id="397" w:author="Nguyễn Trần Minh Đức" w:date="2022-06-13T16:53:00Z">
        <w:r w:rsidR="00B60303" w:rsidDel="00463BF1">
          <w:rPr>
            <w:rFonts w:ascii="Times New Roman" w:hAnsi="Times New Roman" w:cs="Times New Roman"/>
            <w:sz w:val="24"/>
            <w:szCs w:val="24"/>
            <w:lang w:val="vi-VN"/>
          </w:rPr>
          <w:delText>5</w:delText>
        </w:r>
      </w:del>
      <w:r w:rsidR="00B60303">
        <w:rPr>
          <w:rFonts w:ascii="Times New Roman" w:hAnsi="Times New Roman" w:cs="Times New Roman"/>
          <w:sz w:val="24"/>
          <w:szCs w:val="24"/>
          <w:lang w:val="vi-VN"/>
        </w:rPr>
        <w:t xml:space="preserve">): </w:t>
      </w:r>
      <w:ins w:id="398" w:author="Nguyễn Trần Minh Đức" w:date="2022-06-13T16:53:00Z">
        <w:r w:rsidR="00463BF1">
          <w:rPr>
            <w:rFonts w:ascii="Times New Roman" w:hAnsi="Times New Roman" w:cs="Times New Roman"/>
            <w:sz w:val="24"/>
            <w:szCs w:val="24"/>
          </w:rPr>
          <w:t>195</w:t>
        </w:r>
      </w:ins>
      <w:del w:id="399" w:author="Nguyễn Trần Minh Đức" w:date="2022-06-13T16:53:00Z">
        <w:r w:rsidR="00B60303" w:rsidRPr="00B60303" w:rsidDel="00463BF1">
          <w:rPr>
            <w:rFonts w:ascii="Times New Roman" w:hAnsi="Times New Roman" w:cs="Times New Roman"/>
            <w:sz w:val="24"/>
            <w:szCs w:val="24"/>
            <w:lang w:val="vi-VN"/>
          </w:rPr>
          <w:delText>8806</w:delText>
        </w:r>
      </w:del>
      <w:r w:rsidR="00B60303">
        <w:rPr>
          <w:rFonts w:ascii="Times New Roman" w:hAnsi="Times New Roman" w:cs="Times New Roman"/>
          <w:sz w:val="24"/>
          <w:szCs w:val="24"/>
          <w:lang w:val="vi-VN"/>
        </w:rPr>
        <w:t xml:space="preserve"> ng/L</w:t>
      </w:r>
      <w:r w:rsidR="002F704F">
        <w:rPr>
          <w:rFonts w:ascii="Times New Roman" w:hAnsi="Times New Roman" w:cs="Times New Roman"/>
          <w:sz w:val="24"/>
          <w:szCs w:val="24"/>
          <w:lang w:val="vi-VN"/>
        </w:rPr>
        <w:t xml:space="preserve"> &gt; điểm cắt </w:t>
      </w:r>
      <w:del w:id="400" w:author="Nguyễn Trần Minh Đức" w:date="2022-06-13T16:56:00Z">
        <w:r w:rsidR="002F704F" w:rsidDel="00BA4397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900 </w:delText>
        </w:r>
      </w:del>
      <w:ins w:id="401" w:author="Nguyễn Trần Minh Đức" w:date="2022-06-13T16:56:00Z">
        <w:r w:rsidR="00BA4397">
          <w:rPr>
            <w:rFonts w:ascii="Times New Roman" w:hAnsi="Times New Roman" w:cs="Times New Roman"/>
            <w:sz w:val="24"/>
            <w:szCs w:val="24"/>
          </w:rPr>
          <w:t>125</w:t>
        </w:r>
        <w:r w:rsidR="00BA4397">
          <w:rPr>
            <w:rFonts w:ascii="Times New Roman" w:hAnsi="Times New Roman" w:cs="Times New Roman"/>
            <w:sz w:val="24"/>
            <w:szCs w:val="24"/>
            <w:lang w:val="vi-VN"/>
          </w:rPr>
          <w:t xml:space="preserve"> </w:t>
        </w:r>
      </w:ins>
      <w:r w:rsidR="002F704F">
        <w:rPr>
          <w:rFonts w:ascii="Times New Roman" w:hAnsi="Times New Roman" w:cs="Times New Roman"/>
          <w:sz w:val="24"/>
          <w:szCs w:val="24"/>
          <w:lang w:val="vi-VN"/>
        </w:rPr>
        <w:t>ng</w:t>
      </w:r>
      <w:r w:rsidR="00CE5436">
        <w:rPr>
          <w:rFonts w:ascii="Times New Roman" w:hAnsi="Times New Roman" w:cs="Times New Roman"/>
          <w:sz w:val="24"/>
          <w:szCs w:val="24"/>
          <w:lang w:val="vi-VN"/>
        </w:rPr>
        <w:t>/L</w:t>
      </w:r>
    </w:p>
    <w:p w14:paraId="49348270" w14:textId="1AF8D8E5" w:rsidR="00E20F28" w:rsidRDefault="00CE5436" w:rsidP="006171DD">
      <w:pPr>
        <w:pStyle w:val="ListParagrap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del w:id="402" w:author="Nguyễn Trần Minh Đức" w:date="2022-06-13T16:56:00Z">
        <w:r w:rsidDel="00BA4397">
          <w:rPr>
            <w:rFonts w:ascii="Wingdings" w:eastAsia="Wingdings" w:hAnsi="Wingdings" w:cs="Wingdings"/>
            <w:sz w:val="24"/>
            <w:szCs w:val="24"/>
          </w:rPr>
          <w:delText>ð</w:delText>
        </w:r>
        <w:r w:rsidDel="00BA4397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 </w:delText>
        </w:r>
        <w:r w:rsidR="00E1370A" w:rsidDel="00BA4397">
          <w:rPr>
            <w:rFonts w:ascii="Times New Roman" w:hAnsi="Times New Roman" w:cs="Times New Roman"/>
            <w:sz w:val="24"/>
            <w:szCs w:val="24"/>
            <w:lang w:val="vi-VN"/>
          </w:rPr>
          <w:delText>Phù hợp đợt mất bù cấp của suy tim mạn</w:delText>
        </w:r>
      </w:del>
      <w:ins w:id="403" w:author="Nguyễn Trần Minh Đức" w:date="2022-06-13T16:56:00Z">
        <w:r w:rsidR="00BA4397">
          <w:rPr>
            <w:rFonts w:ascii="Times New Roman" w:hAnsi="Times New Roman" w:cs="Times New Roman"/>
            <w:sz w:val="24"/>
            <w:szCs w:val="24"/>
          </w:rPr>
          <w:t>Bệnh nhân trên lâm sàng không thấy phù, khó thở</w:t>
        </w:r>
      </w:ins>
      <w:ins w:id="404" w:author="Nguyễn Trần Minh Đức" w:date="2022-06-13T17:03:00Z">
        <w:r w:rsidR="00EA4670">
          <w:rPr>
            <w:rFonts w:ascii="Times New Roman" w:hAnsi="Times New Roman" w:cs="Times New Roman"/>
            <w:sz w:val="24"/>
            <w:szCs w:val="24"/>
          </w:rPr>
          <w:t xml:space="preserve">. </w:t>
        </w:r>
      </w:ins>
      <w:ins w:id="405" w:author="Nguyễn Trần Minh Đức" w:date="2022-06-13T16:58:00Z">
        <w:r w:rsidR="00E20F28">
          <w:rPr>
            <w:rFonts w:ascii="Times New Roman" w:hAnsi="Times New Roman" w:cs="Times New Roman"/>
            <w:sz w:val="24"/>
            <w:szCs w:val="24"/>
          </w:rPr>
          <w:t xml:space="preserve">Hơn nữa, giá trị tiên đoán dương của NT-proBNP không cao, </w:t>
        </w:r>
      </w:ins>
      <w:ins w:id="406" w:author="Nguyễn Trần Minh Đức" w:date="2022-06-13T17:08:00Z">
        <w:r w:rsidR="00922469">
          <w:rPr>
            <w:rFonts w:ascii="Times New Roman" w:hAnsi="Times New Roman" w:cs="Times New Roman"/>
            <w:sz w:val="24"/>
            <w:szCs w:val="24"/>
            <w:lang w:val="vi-VN"/>
          </w:rPr>
          <w:t>nên</w:t>
        </w:r>
      </w:ins>
      <w:ins w:id="407" w:author="Nguyễn Trần Minh Đức" w:date="2022-06-13T17:04:00Z">
        <w:r w:rsidR="00874D3F">
          <w:rPr>
            <w:rFonts w:ascii="Times New Roman" w:hAnsi="Times New Roman" w:cs="Times New Roman"/>
            <w:sz w:val="24"/>
            <w:szCs w:val="24"/>
          </w:rPr>
          <w:t xml:space="preserve"> được dùng để </w:t>
        </w:r>
      </w:ins>
      <w:ins w:id="408" w:author="Nguyễn Trần Minh Đức" w:date="2022-06-13T17:08:00Z">
        <w:r w:rsidR="00922469">
          <w:rPr>
            <w:rFonts w:ascii="Times New Roman" w:hAnsi="Times New Roman" w:cs="Times New Roman"/>
            <w:sz w:val="24"/>
            <w:szCs w:val="24"/>
            <w:lang w:val="vi-VN"/>
          </w:rPr>
          <w:t>loại trừ</w:t>
        </w:r>
      </w:ins>
      <w:ins w:id="409" w:author="Nguyễn Trần Minh Đức" w:date="2022-06-13T17:04:00Z">
        <w:r w:rsidR="00874D3F">
          <w:rPr>
            <w:rFonts w:ascii="Times New Roman" w:hAnsi="Times New Roman" w:cs="Times New Roman"/>
            <w:sz w:val="24"/>
            <w:szCs w:val="24"/>
          </w:rPr>
          <w:t xml:space="preserve"> chẩn đoán hơn là </w:t>
        </w:r>
      </w:ins>
      <w:ins w:id="410" w:author="Nguyễn Trần Minh Đức" w:date="2022-06-13T17:08:00Z">
        <w:r w:rsidR="00922469">
          <w:rPr>
            <w:rFonts w:ascii="Times New Roman" w:hAnsi="Times New Roman" w:cs="Times New Roman"/>
            <w:sz w:val="24"/>
            <w:szCs w:val="24"/>
            <w:lang w:val="vi-VN"/>
          </w:rPr>
          <w:t xml:space="preserve">thiết lập </w:t>
        </w:r>
      </w:ins>
      <w:ins w:id="411" w:author="Nguyễn Trần Minh Đức" w:date="2022-06-13T17:04:00Z">
        <w:r w:rsidR="00874D3F">
          <w:rPr>
            <w:rFonts w:ascii="Times New Roman" w:hAnsi="Times New Roman" w:cs="Times New Roman"/>
            <w:sz w:val="24"/>
            <w:szCs w:val="24"/>
          </w:rPr>
          <w:t xml:space="preserve">chẩn đoán xác định </w:t>
        </w:r>
      </w:ins>
      <w:ins w:id="412" w:author="Nguyễn Trần Minh Đức" w:date="2022-06-13T17:08:00Z">
        <w:r w:rsidR="00563815">
          <w:rPr>
            <w:rFonts w:ascii="Times New Roman" w:hAnsi="Times New Roman" w:cs="Times New Roman"/>
            <w:sz w:val="24"/>
            <w:szCs w:val="24"/>
            <w:lang w:val="vi-VN"/>
          </w:rPr>
          <w:t xml:space="preserve">=&gt; </w:t>
        </w:r>
      </w:ins>
      <w:ins w:id="413" w:author="Nguyễn Trần Minh Đức" w:date="2022-06-13T16:58:00Z">
        <w:r w:rsidR="00E20F28"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="00225A07">
          <w:rPr>
            <w:rFonts w:ascii="Times New Roman" w:hAnsi="Times New Roman" w:cs="Times New Roman"/>
            <w:sz w:val="24"/>
            <w:szCs w:val="24"/>
          </w:rPr>
          <w:t>cần thêm các khảo sát khác để xác định</w:t>
        </w:r>
      </w:ins>
      <w:ins w:id="414" w:author="Nguyễn Trần Minh Đức" w:date="2022-06-13T17:01:00Z">
        <w:r w:rsidR="00984EC9">
          <w:rPr>
            <w:rFonts w:ascii="Times New Roman" w:hAnsi="Times New Roman" w:cs="Times New Roman"/>
            <w:sz w:val="24"/>
            <w:szCs w:val="24"/>
          </w:rPr>
          <w:t>.</w:t>
        </w:r>
      </w:ins>
      <w:ins w:id="415" w:author="Nguyễn Trần Minh Đức" w:date="2022-06-13T16:58:00Z">
        <w:r w:rsidR="00225A07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  <w:r w:rsidR="00ED78A5">
        <w:rPr>
          <w:rFonts w:ascii="Times New Roman" w:hAnsi="Times New Roman" w:cs="Times New Roman"/>
          <w:sz w:val="24"/>
          <w:szCs w:val="24"/>
        </w:rPr>
        <w:t>???</w:t>
      </w:r>
    </w:p>
    <w:p w14:paraId="581D49C7" w14:textId="56EF21AE" w:rsidR="008C3334" w:rsidRPr="00CE5436" w:rsidRDefault="008C3334" w:rsidP="006171DD">
      <w:pPr>
        <w:pStyle w:val="ListParagrap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t>Loại trừ tình trạng suy tim</w:t>
      </w:r>
    </w:p>
    <w:p w14:paraId="0074E21B" w14:textId="4FBFDFE1" w:rsidR="004F428D" w:rsidRDefault="004F428D" w:rsidP="004F428D">
      <w:pPr>
        <w:pStyle w:val="ListParagrap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Siêu âm tim</w:t>
      </w:r>
    </w:p>
    <w:p w14:paraId="10618A66" w14:textId="77777777" w:rsidR="00984EC9" w:rsidRDefault="00CD7C29" w:rsidP="00F154A0">
      <w:pPr>
        <w:pStyle w:val="ListParagraph"/>
        <w:numPr>
          <w:ilvl w:val="0"/>
          <w:numId w:val="13"/>
        </w:numPr>
        <w:spacing w:after="0" w:line="276" w:lineRule="auto"/>
        <w:ind w:left="993" w:hanging="284"/>
        <w:jc w:val="both"/>
        <w:rPr>
          <w:ins w:id="416" w:author="Nguyễn Trần Minh Đức" w:date="2022-06-13T17:01:00Z"/>
          <w:rFonts w:ascii="Times New Roman" w:hAnsi="Times New Roman" w:cs="Times New Roman"/>
          <w:sz w:val="24"/>
          <w:szCs w:val="24"/>
        </w:rPr>
      </w:pPr>
      <w:r w:rsidRPr="00CD7C29">
        <w:rPr>
          <w:rFonts w:ascii="Times New Roman" w:hAnsi="Times New Roman" w:cs="Times New Roman"/>
          <w:sz w:val="24"/>
          <w:szCs w:val="24"/>
        </w:rPr>
        <w:t>Thất trái:</w:t>
      </w:r>
      <w:r w:rsidR="00752CB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F0091E" w14:textId="0DD06FE6" w:rsidR="00CD7C29" w:rsidRPr="00984EC9" w:rsidRDefault="00CD7C29">
      <w:pPr>
        <w:spacing w:after="0" w:line="276" w:lineRule="auto"/>
        <w:ind w:left="993" w:firstLine="447"/>
        <w:jc w:val="both"/>
        <w:rPr>
          <w:rFonts w:ascii="Times New Roman" w:hAnsi="Times New Roman" w:cs="Times New Roman"/>
          <w:sz w:val="24"/>
          <w:szCs w:val="24"/>
          <w:rPrChange w:id="417" w:author="Nguyễn Trần Minh Đức" w:date="2022-06-13T17:01:00Z">
            <w:rPr/>
          </w:rPrChange>
        </w:rPr>
        <w:pPrChange w:id="418" w:author="Nguyễn Trần Minh Đức" w:date="2022-06-13T17:01:00Z">
          <w:pPr>
            <w:pStyle w:val="ListParagraph"/>
            <w:numPr>
              <w:numId w:val="13"/>
            </w:numPr>
            <w:spacing w:after="0" w:line="276" w:lineRule="auto"/>
            <w:ind w:left="993" w:hanging="284"/>
            <w:jc w:val="both"/>
          </w:pPr>
        </w:pPrChange>
      </w:pPr>
      <w:r w:rsidRPr="564AB38E">
        <w:rPr>
          <w:rFonts w:ascii="Times New Roman" w:hAnsi="Times New Roman" w:cs="Times New Roman"/>
          <w:sz w:val="24"/>
          <w:szCs w:val="24"/>
          <w:rPrChange w:id="419" w:author="Nguyễn Trần Minh Đức" w:date="2022-06-13T17:01:00Z">
            <w:rPr/>
          </w:rPrChange>
        </w:rPr>
        <w:t>Không dày</w:t>
      </w:r>
    </w:p>
    <w:p w14:paraId="4C9A895B" w14:textId="21486279" w:rsidR="00CD7C29" w:rsidRPr="00CD7C29" w:rsidRDefault="00CD7C29">
      <w:pPr>
        <w:pStyle w:val="ListParagraph"/>
        <w:spacing w:after="0" w:line="276" w:lineRule="auto"/>
        <w:ind w:left="1440"/>
        <w:jc w:val="both"/>
        <w:rPr>
          <w:rFonts w:ascii="Times New Roman" w:hAnsi="Times New Roman" w:cs="Times New Roman"/>
          <w:sz w:val="24"/>
          <w:szCs w:val="24"/>
        </w:rPr>
        <w:pPrChange w:id="420" w:author="Nguyễn Trần Minh Đức" w:date="2022-06-13T17:01:00Z">
          <w:pPr>
            <w:pStyle w:val="ListParagraph"/>
            <w:numPr>
              <w:numId w:val="13"/>
            </w:numPr>
            <w:spacing w:after="0" w:line="276" w:lineRule="auto"/>
            <w:ind w:left="993" w:hanging="284"/>
            <w:jc w:val="both"/>
          </w:pPr>
        </w:pPrChange>
      </w:pPr>
      <w:del w:id="421" w:author="Nguyễn Trần Minh Đức" w:date="2022-06-13T17:01:00Z">
        <w:r w:rsidRPr="564AB38E" w:rsidDel="00CD7C29">
          <w:rPr>
            <w:rFonts w:ascii="Times New Roman" w:hAnsi="Times New Roman" w:cs="Times New Roman"/>
            <w:sz w:val="24"/>
            <w:szCs w:val="24"/>
          </w:rPr>
          <w:delText>Giảm động toàn bộ thất trái, nặng nhất là vách liên thất và thành trước</w:delText>
        </w:r>
      </w:del>
      <w:ins w:id="422" w:author="Nguyễn Trần Minh Đức" w:date="2022-06-13T17:01:00Z">
        <w:r w:rsidR="00984EC9" w:rsidRPr="564AB38E">
          <w:rPr>
            <w:rFonts w:ascii="Times New Roman" w:hAnsi="Times New Roman" w:cs="Times New Roman"/>
            <w:sz w:val="24"/>
            <w:szCs w:val="24"/>
          </w:rPr>
          <w:t>Không rối loạn vận động vùng</w:t>
        </w:r>
      </w:ins>
    </w:p>
    <w:p w14:paraId="5F945082" w14:textId="1AFD9B8E" w:rsidR="00CD7C29" w:rsidDel="00727B19" w:rsidRDefault="00CD7C29" w:rsidP="00727B19">
      <w:pPr>
        <w:pStyle w:val="ListParagraph"/>
        <w:spacing w:after="0" w:line="276" w:lineRule="auto"/>
        <w:ind w:left="1276"/>
        <w:jc w:val="both"/>
        <w:rPr>
          <w:del w:id="423" w:author="Nguyễn Trần Minh Đức" w:date="2022-06-13T17:05:00Z"/>
          <w:rFonts w:ascii="Times New Roman" w:hAnsi="Times New Roman" w:cs="Times New Roman"/>
          <w:sz w:val="24"/>
          <w:szCs w:val="24"/>
        </w:rPr>
      </w:pPr>
      <w:del w:id="424" w:author="Nguyễn Trần Minh Đức" w:date="2022-06-13T17:05:00Z">
        <w:r w:rsidRPr="00CD7C29" w:rsidDel="00727B19">
          <w:rPr>
            <w:rFonts w:ascii="Times New Roman" w:hAnsi="Times New Roman" w:cs="Times New Roman"/>
            <w:sz w:val="24"/>
            <w:szCs w:val="24"/>
          </w:rPr>
          <w:delText>Chức năng tâm thu thất trái giảm (EF Teichholz = 43%; EF Simpson = 20%)</w:delText>
        </w:r>
      </w:del>
    </w:p>
    <w:p w14:paraId="194DA8CE" w14:textId="28385C08" w:rsidR="00727B19" w:rsidRDefault="00727B19" w:rsidP="00727B19">
      <w:pPr>
        <w:pStyle w:val="ListParagraph"/>
        <w:spacing w:after="0" w:line="276" w:lineRule="auto"/>
        <w:ind w:left="1276"/>
        <w:jc w:val="both"/>
        <w:rPr>
          <w:ins w:id="425" w:author="Nguyễn Trần Minh Đức" w:date="2022-06-13T17:05:00Z"/>
          <w:rFonts w:ascii="Times New Roman" w:hAnsi="Times New Roman" w:cs="Times New Roman"/>
          <w:sz w:val="24"/>
          <w:szCs w:val="24"/>
        </w:rPr>
      </w:pPr>
      <w:ins w:id="426" w:author="Nguyễn Trần Minh Đức" w:date="2022-06-13T17:05:00Z">
        <w:r>
          <w:rPr>
            <w:rFonts w:ascii="Times New Roman" w:hAnsi="Times New Roman" w:cs="Times New Roman"/>
            <w:sz w:val="24"/>
            <w:szCs w:val="24"/>
          </w:rPr>
          <w:tab/>
          <w:t>Chức năng tâm thu thất trái bảo tồn (EF = 62%)</w:t>
        </w:r>
      </w:ins>
    </w:p>
    <w:p w14:paraId="4447CB24" w14:textId="6FC431E9" w:rsidR="00727B19" w:rsidRPr="00CD7C29" w:rsidRDefault="00727B19">
      <w:pPr>
        <w:pStyle w:val="ListParagraph"/>
        <w:spacing w:after="0" w:line="276" w:lineRule="auto"/>
        <w:ind w:left="1276"/>
        <w:jc w:val="both"/>
        <w:rPr>
          <w:ins w:id="427" w:author="Nguyễn Trần Minh Đức" w:date="2022-06-13T17:05:00Z"/>
          <w:rFonts w:ascii="Times New Roman" w:hAnsi="Times New Roman" w:cs="Times New Roman"/>
          <w:sz w:val="24"/>
          <w:szCs w:val="24"/>
        </w:rPr>
        <w:pPrChange w:id="428" w:author="Nguyễn Trần Minh Đức" w:date="2022-06-13T17:05:00Z">
          <w:pPr>
            <w:pStyle w:val="ListParagraph"/>
            <w:numPr>
              <w:ilvl w:val="1"/>
              <w:numId w:val="14"/>
            </w:numPr>
            <w:spacing w:after="0" w:line="276" w:lineRule="auto"/>
            <w:ind w:left="1276" w:hanging="283"/>
            <w:jc w:val="both"/>
          </w:pPr>
        </w:pPrChange>
      </w:pPr>
      <w:ins w:id="429" w:author="Nguyễn Trần Minh Đức" w:date="2022-06-13T17:05:00Z">
        <w:r>
          <w:rPr>
            <w:rFonts w:ascii="Times New Roman" w:hAnsi="Times New Roman" w:cs="Times New Roman"/>
            <w:sz w:val="24"/>
            <w:szCs w:val="24"/>
          </w:rPr>
          <w:tab/>
        </w:r>
        <w:r w:rsidR="00C44654">
          <w:rPr>
            <w:rFonts w:ascii="Times New Roman" w:hAnsi="Times New Roman" w:cs="Times New Roman"/>
            <w:sz w:val="24"/>
            <w:szCs w:val="24"/>
          </w:rPr>
          <w:t>Chức năng tâm trương thất trái bình thường (E/A=6.7, E’=6cm</w:t>
        </w:r>
      </w:ins>
      <w:ins w:id="430" w:author="Nguyễn Trần Minh Đức" w:date="2022-06-13T17:06:00Z">
        <w:r w:rsidR="00C44654">
          <w:rPr>
            <w:rFonts w:ascii="Times New Roman" w:hAnsi="Times New Roman" w:cs="Times New Roman"/>
            <w:sz w:val="24"/>
            <w:szCs w:val="24"/>
          </w:rPr>
          <w:t>/s, E/E’=9.5)</w:t>
        </w:r>
      </w:ins>
      <w:ins w:id="431" w:author="Nguyễn Trần Minh Đức" w:date="2022-06-13T17:05:00Z">
        <w:r w:rsidR="00C44654">
          <w:rPr>
            <w:rFonts w:ascii="Times New Roman" w:hAnsi="Times New Roman" w:cs="Times New Roman"/>
            <w:sz w:val="24"/>
            <w:szCs w:val="24"/>
          </w:rPr>
          <w:t xml:space="preserve"> </w:t>
        </w:r>
      </w:ins>
    </w:p>
    <w:p w14:paraId="57E16D02" w14:textId="06AC60F7" w:rsidR="00CD7C29" w:rsidRPr="00CD7C29" w:rsidDel="004A1FE8" w:rsidRDefault="004A1FE8">
      <w:pPr>
        <w:pStyle w:val="ListParagraph"/>
        <w:spacing w:after="0" w:line="276" w:lineRule="auto"/>
        <w:ind w:left="1276"/>
        <w:jc w:val="both"/>
        <w:rPr>
          <w:del w:id="432" w:author="Nguyễn Trần Minh Đức" w:date="2022-06-13T17:06:00Z"/>
          <w:rFonts w:ascii="Times New Roman" w:hAnsi="Times New Roman" w:cs="Times New Roman"/>
          <w:sz w:val="24"/>
          <w:szCs w:val="24"/>
        </w:rPr>
        <w:pPrChange w:id="433" w:author="Nguyễn Trần Minh Đức" w:date="2022-06-13T17:05:00Z">
          <w:pPr>
            <w:pStyle w:val="ListParagraph"/>
            <w:numPr>
              <w:ilvl w:val="1"/>
              <w:numId w:val="14"/>
            </w:numPr>
            <w:spacing w:after="0" w:line="276" w:lineRule="auto"/>
            <w:ind w:left="1276" w:hanging="283"/>
            <w:jc w:val="both"/>
          </w:pPr>
        </w:pPrChange>
      </w:pPr>
      <w:ins w:id="434" w:author="Nguyễn Trần Minh Đức" w:date="2022-06-13T17:06:00Z">
        <w:r>
          <w:rPr>
            <w:rFonts w:ascii="Times New Roman" w:hAnsi="Times New Roman" w:cs="Times New Roman"/>
            <w:sz w:val="24"/>
            <w:szCs w:val="24"/>
          </w:rPr>
          <w:t xml:space="preserve">Không hẹp, </w:t>
        </w:r>
      </w:ins>
      <w:del w:id="435" w:author="Nguyễn Trần Minh Đức" w:date="2022-06-13T17:06:00Z">
        <w:r w:rsidR="00CD7C29" w:rsidRPr="00CD7C29" w:rsidDel="004A1FE8">
          <w:rPr>
            <w:rFonts w:ascii="Times New Roman" w:hAnsi="Times New Roman" w:cs="Times New Roman"/>
            <w:sz w:val="24"/>
            <w:szCs w:val="24"/>
          </w:rPr>
          <w:delText>Rối loạn chức năng tâm trương thất trái độ II (E/A = 1.11, E` = 4cm/s, E/E` = 21.37).</w:delText>
        </w:r>
      </w:del>
    </w:p>
    <w:p w14:paraId="7E1FC123" w14:textId="295B9AEC" w:rsidR="00CD7C29" w:rsidRPr="00CD7C29" w:rsidDel="004A1FE8" w:rsidRDefault="00CD7C29" w:rsidP="00A06ECD">
      <w:pPr>
        <w:pStyle w:val="ListParagraph"/>
        <w:numPr>
          <w:ilvl w:val="0"/>
          <w:numId w:val="13"/>
        </w:numPr>
        <w:spacing w:after="0" w:line="276" w:lineRule="auto"/>
        <w:ind w:left="993" w:hanging="284"/>
        <w:jc w:val="both"/>
        <w:rPr>
          <w:del w:id="436" w:author="Nguyễn Trần Minh Đức" w:date="2022-06-13T17:06:00Z"/>
          <w:rFonts w:ascii="Times New Roman" w:hAnsi="Times New Roman" w:cs="Times New Roman"/>
          <w:sz w:val="24"/>
          <w:szCs w:val="24"/>
        </w:rPr>
      </w:pPr>
      <w:del w:id="437" w:author="Nguyễn Trần Minh Đức" w:date="2022-06-13T17:06:00Z">
        <w:r w:rsidRPr="004A1FE8" w:rsidDel="004A1FE8">
          <w:rPr>
            <w:rFonts w:ascii="Times New Roman" w:hAnsi="Times New Roman" w:cs="Times New Roman"/>
            <w:sz w:val="24"/>
            <w:szCs w:val="24"/>
          </w:rPr>
          <w:delText>H</w:delText>
        </w:r>
      </w:del>
      <w:ins w:id="438" w:author="Nguyễn Trần Minh Đức" w:date="2022-06-13T17:06:00Z">
        <w:r w:rsidR="004A1FE8" w:rsidRPr="004A1FE8">
          <w:rPr>
            <w:rFonts w:ascii="Times New Roman" w:hAnsi="Times New Roman" w:cs="Times New Roman"/>
            <w:sz w:val="24"/>
            <w:szCs w:val="24"/>
          </w:rPr>
          <w:t>h</w:t>
        </w:r>
      </w:ins>
      <w:r w:rsidRPr="004A1FE8">
        <w:rPr>
          <w:rFonts w:ascii="Times New Roman" w:hAnsi="Times New Roman" w:cs="Times New Roman"/>
          <w:sz w:val="24"/>
          <w:szCs w:val="24"/>
        </w:rPr>
        <w:t>ở van 2 lá</w:t>
      </w:r>
      <w:ins w:id="439" w:author="Nguyễn Trần Minh Đức" w:date="2022-06-13T17:06:00Z">
        <w:r w:rsidR="004A1FE8">
          <w:rPr>
            <w:rFonts w:ascii="Times New Roman" w:hAnsi="Times New Roman" w:cs="Times New Roman"/>
            <w:sz w:val="24"/>
            <w:szCs w:val="24"/>
          </w:rPr>
          <w:t>, van mềm</w:t>
        </w:r>
      </w:ins>
      <w:del w:id="440" w:author="Nguyễn Trần Minh Đức" w:date="2022-06-13T17:06:00Z">
        <w:r w:rsidRPr="004A1FE8" w:rsidDel="004A1FE8">
          <w:rPr>
            <w:rFonts w:ascii="Times New Roman" w:hAnsi="Times New Roman" w:cs="Times New Roman"/>
            <w:sz w:val="24"/>
            <w:szCs w:val="24"/>
          </w:rPr>
          <w:delText xml:space="preserve"> nhẹ VC = 3mm, van mềm</w:delText>
        </w:r>
      </w:del>
    </w:p>
    <w:p w14:paraId="386E97F3" w14:textId="77777777" w:rsidR="004A1FE8" w:rsidRDefault="004A1FE8" w:rsidP="004A1FE8">
      <w:pPr>
        <w:pStyle w:val="ListParagraph"/>
        <w:numPr>
          <w:ilvl w:val="0"/>
          <w:numId w:val="13"/>
        </w:numPr>
        <w:spacing w:after="0" w:line="276" w:lineRule="auto"/>
        <w:ind w:left="993" w:hanging="284"/>
        <w:jc w:val="both"/>
        <w:rPr>
          <w:ins w:id="441" w:author="Nguyễn Trần Minh Đức" w:date="2022-06-13T17:06:00Z"/>
          <w:rFonts w:ascii="Times New Roman" w:hAnsi="Times New Roman" w:cs="Times New Roman"/>
          <w:sz w:val="24"/>
          <w:szCs w:val="24"/>
        </w:rPr>
      </w:pPr>
    </w:p>
    <w:p w14:paraId="23414CA2" w14:textId="4E9B573D" w:rsidR="00CD7C29" w:rsidRDefault="00CD7C29" w:rsidP="004A1FE8">
      <w:pPr>
        <w:pStyle w:val="ListParagraph"/>
        <w:numPr>
          <w:ilvl w:val="0"/>
          <w:numId w:val="13"/>
        </w:numPr>
        <w:spacing w:after="0" w:line="276" w:lineRule="auto"/>
        <w:ind w:left="993" w:hanging="284"/>
        <w:jc w:val="both"/>
        <w:rPr>
          <w:ins w:id="442" w:author="Nguyễn Trần Minh Đức" w:date="2022-06-13T17:06:00Z"/>
          <w:rFonts w:ascii="Times New Roman" w:hAnsi="Times New Roman" w:cs="Times New Roman"/>
          <w:sz w:val="24"/>
          <w:szCs w:val="24"/>
        </w:rPr>
      </w:pPr>
      <w:r w:rsidRPr="004A1FE8">
        <w:rPr>
          <w:rFonts w:ascii="Times New Roman" w:hAnsi="Times New Roman" w:cs="Times New Roman"/>
          <w:sz w:val="24"/>
          <w:szCs w:val="24"/>
        </w:rPr>
        <w:t>Không hẹp hở van động mạch chủ, van 3 mảnh.</w:t>
      </w:r>
    </w:p>
    <w:p w14:paraId="3640A6A7" w14:textId="770077D5" w:rsidR="004A1FE8" w:rsidRDefault="004A1FE8" w:rsidP="004A1FE8">
      <w:pPr>
        <w:pStyle w:val="ListParagraph"/>
        <w:numPr>
          <w:ilvl w:val="0"/>
          <w:numId w:val="13"/>
        </w:numPr>
        <w:spacing w:after="0" w:line="276" w:lineRule="auto"/>
        <w:ind w:left="993" w:hanging="284"/>
        <w:jc w:val="both"/>
        <w:rPr>
          <w:ins w:id="443" w:author="Nguyễn Trần Minh Đức" w:date="2022-06-13T17:06:00Z"/>
          <w:rFonts w:ascii="Times New Roman" w:hAnsi="Times New Roman" w:cs="Times New Roman"/>
          <w:sz w:val="24"/>
          <w:szCs w:val="24"/>
        </w:rPr>
      </w:pPr>
      <w:ins w:id="444" w:author="Nguyễn Trần Minh Đức" w:date="2022-06-13T17:06:00Z">
        <w:r>
          <w:rPr>
            <w:rFonts w:ascii="Times New Roman" w:hAnsi="Times New Roman" w:cs="Times New Roman"/>
            <w:sz w:val="24"/>
            <w:szCs w:val="24"/>
          </w:rPr>
          <w:t>Không hẹp hở van 3 lá, không tăng áp phổi</w:t>
        </w:r>
      </w:ins>
    </w:p>
    <w:p w14:paraId="02B8379D" w14:textId="64738F04" w:rsidR="007C706D" w:rsidRDefault="007C706D" w:rsidP="004A1FE8">
      <w:pPr>
        <w:pStyle w:val="ListParagraph"/>
        <w:numPr>
          <w:ilvl w:val="0"/>
          <w:numId w:val="13"/>
        </w:numPr>
        <w:spacing w:after="0" w:line="276" w:lineRule="auto"/>
        <w:ind w:left="993" w:hanging="284"/>
        <w:jc w:val="both"/>
        <w:rPr>
          <w:ins w:id="445" w:author="Nguyễn Trần Minh Đức" w:date="2022-06-13T17:07:00Z"/>
          <w:rFonts w:ascii="Times New Roman" w:hAnsi="Times New Roman" w:cs="Times New Roman"/>
          <w:sz w:val="24"/>
          <w:szCs w:val="24"/>
        </w:rPr>
      </w:pPr>
      <w:ins w:id="446" w:author="Nguyễn Trần Minh Đức" w:date="2022-06-13T17:07:00Z">
        <w:r>
          <w:rPr>
            <w:rFonts w:ascii="Times New Roman" w:hAnsi="Times New Roman" w:cs="Times New Roman"/>
            <w:sz w:val="24"/>
            <w:szCs w:val="24"/>
          </w:rPr>
          <w:t>Thất phải: TAPSE = 20 cm</w:t>
        </w:r>
      </w:ins>
    </w:p>
    <w:p w14:paraId="7613231B" w14:textId="12330B9F" w:rsidR="007C706D" w:rsidRDefault="00D05DB7" w:rsidP="004A1FE8">
      <w:pPr>
        <w:pStyle w:val="ListParagraph"/>
        <w:numPr>
          <w:ilvl w:val="0"/>
          <w:numId w:val="13"/>
        </w:numPr>
        <w:spacing w:after="0" w:line="276" w:lineRule="auto"/>
        <w:ind w:left="993" w:hanging="284"/>
        <w:jc w:val="both"/>
        <w:rPr>
          <w:ins w:id="447" w:author="Nguyễn Trần Minh Đức" w:date="2022-06-13T17:07:00Z"/>
          <w:rFonts w:ascii="Times New Roman" w:hAnsi="Times New Roman" w:cs="Times New Roman"/>
          <w:sz w:val="24"/>
          <w:szCs w:val="24"/>
        </w:rPr>
      </w:pPr>
      <w:ins w:id="448" w:author="Nguyễn Trần Minh Đức" w:date="2022-06-13T17:07:00Z">
        <w:r>
          <w:rPr>
            <w:rFonts w:ascii="Times New Roman" w:hAnsi="Times New Roman" w:cs="Times New Roman"/>
            <w:sz w:val="24"/>
            <w:szCs w:val="24"/>
          </w:rPr>
          <w:t>Các buồng tim không giãn, không huyết khối</w:t>
        </w:r>
      </w:ins>
    </w:p>
    <w:p w14:paraId="4B57797D" w14:textId="707219DA" w:rsidR="00D05DB7" w:rsidRPr="004A1FE8" w:rsidDel="00D05DB7" w:rsidRDefault="00D05DB7" w:rsidP="004A1FE8">
      <w:pPr>
        <w:pStyle w:val="ListParagraph"/>
        <w:numPr>
          <w:ilvl w:val="0"/>
          <w:numId w:val="13"/>
        </w:numPr>
        <w:spacing w:after="0" w:line="276" w:lineRule="auto"/>
        <w:ind w:left="993" w:hanging="284"/>
        <w:jc w:val="both"/>
        <w:rPr>
          <w:del w:id="449" w:author="Nguyễn Trần Minh Đức" w:date="2022-06-13T17:07:00Z"/>
          <w:rFonts w:ascii="Times New Roman" w:hAnsi="Times New Roman" w:cs="Times New Roman"/>
          <w:sz w:val="24"/>
          <w:szCs w:val="24"/>
        </w:rPr>
      </w:pPr>
    </w:p>
    <w:p w14:paraId="1B25B281" w14:textId="2226CCF9" w:rsidR="00CD7C29" w:rsidRPr="00CD7C29" w:rsidDel="00D05DB7" w:rsidRDefault="00CD7C29" w:rsidP="00F154A0">
      <w:pPr>
        <w:pStyle w:val="ListParagraph"/>
        <w:numPr>
          <w:ilvl w:val="0"/>
          <w:numId w:val="13"/>
        </w:numPr>
        <w:spacing w:after="0" w:line="276" w:lineRule="auto"/>
        <w:ind w:left="993" w:hanging="284"/>
        <w:jc w:val="both"/>
        <w:rPr>
          <w:del w:id="450" w:author="Nguyễn Trần Minh Đức" w:date="2022-06-13T17:07:00Z"/>
          <w:rFonts w:ascii="Times New Roman" w:hAnsi="Times New Roman" w:cs="Times New Roman"/>
          <w:sz w:val="24"/>
          <w:szCs w:val="24"/>
        </w:rPr>
      </w:pPr>
      <w:del w:id="451" w:author="Nguyễn Trần Minh Đức" w:date="2022-06-13T17:07:00Z">
        <w:r w:rsidRPr="00CD7C29" w:rsidDel="00D05DB7">
          <w:rPr>
            <w:rFonts w:ascii="Times New Roman" w:hAnsi="Times New Roman" w:cs="Times New Roman"/>
            <w:sz w:val="24"/>
            <w:szCs w:val="24"/>
          </w:rPr>
          <w:delText>Hở van 3 lá trung bình VC = 5mm, tăng áp phổi nhẹ PAPs = 36mHg</w:delText>
        </w:r>
      </w:del>
    </w:p>
    <w:p w14:paraId="103DB590" w14:textId="1ECAD641" w:rsidR="00CD7C29" w:rsidRPr="00CD7C29" w:rsidDel="00D05DB7" w:rsidRDefault="00CD7C29" w:rsidP="00F154A0">
      <w:pPr>
        <w:pStyle w:val="ListParagraph"/>
        <w:numPr>
          <w:ilvl w:val="0"/>
          <w:numId w:val="13"/>
        </w:numPr>
        <w:spacing w:after="0" w:line="276" w:lineRule="auto"/>
        <w:ind w:left="993" w:hanging="284"/>
        <w:jc w:val="both"/>
        <w:rPr>
          <w:del w:id="452" w:author="Nguyễn Trần Minh Đức" w:date="2022-06-13T17:07:00Z"/>
          <w:rFonts w:ascii="Times New Roman" w:hAnsi="Times New Roman" w:cs="Times New Roman"/>
          <w:sz w:val="24"/>
          <w:szCs w:val="24"/>
        </w:rPr>
      </w:pPr>
      <w:del w:id="453" w:author="Nguyễn Trần Minh Đức" w:date="2022-06-13T17:07:00Z">
        <w:r w:rsidRPr="00CD7C29" w:rsidDel="00D05DB7">
          <w:rPr>
            <w:rFonts w:ascii="Times New Roman" w:hAnsi="Times New Roman" w:cs="Times New Roman"/>
            <w:sz w:val="24"/>
            <w:szCs w:val="24"/>
          </w:rPr>
          <w:delText>Giảm co bóp thất phải: TAPSE = 12 mm, s` = 7cm/s</w:delText>
        </w:r>
      </w:del>
    </w:p>
    <w:p w14:paraId="2A6B1FB8" w14:textId="7DDB9BE7" w:rsidR="00CD7C29" w:rsidRPr="00CD7C29" w:rsidDel="00D05DB7" w:rsidRDefault="00CD7C29" w:rsidP="00F154A0">
      <w:pPr>
        <w:pStyle w:val="ListParagraph"/>
        <w:numPr>
          <w:ilvl w:val="0"/>
          <w:numId w:val="13"/>
        </w:numPr>
        <w:spacing w:after="0" w:line="276" w:lineRule="auto"/>
        <w:ind w:left="993" w:hanging="284"/>
        <w:jc w:val="both"/>
        <w:rPr>
          <w:del w:id="454" w:author="Nguyễn Trần Minh Đức" w:date="2022-06-13T17:07:00Z"/>
          <w:rFonts w:ascii="Times New Roman" w:hAnsi="Times New Roman" w:cs="Times New Roman"/>
          <w:sz w:val="24"/>
          <w:szCs w:val="24"/>
        </w:rPr>
      </w:pPr>
      <w:del w:id="455" w:author="Nguyễn Trần Minh Đức" w:date="2022-06-13T17:07:00Z">
        <w:r w:rsidRPr="00CD7C29" w:rsidDel="00D05DB7">
          <w:rPr>
            <w:rFonts w:ascii="Times New Roman" w:hAnsi="Times New Roman" w:cs="Times New Roman"/>
            <w:sz w:val="24"/>
            <w:szCs w:val="24"/>
          </w:rPr>
          <w:delText>Dãn buồng tim trái: LA = 43mm, LVDd = 60mm, không huyết khối</w:delText>
        </w:r>
      </w:del>
    </w:p>
    <w:p w14:paraId="6AAC977B" w14:textId="0394FBE2" w:rsidR="00CD7C29" w:rsidRPr="00CD7C29" w:rsidRDefault="00CD7C29" w:rsidP="00F154A0">
      <w:pPr>
        <w:pStyle w:val="ListParagraph"/>
        <w:numPr>
          <w:ilvl w:val="0"/>
          <w:numId w:val="13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CD7C29">
        <w:rPr>
          <w:rFonts w:ascii="Times New Roman" w:hAnsi="Times New Roman" w:cs="Times New Roman"/>
          <w:sz w:val="24"/>
          <w:szCs w:val="24"/>
        </w:rPr>
        <w:t>Không thấy sùi &gt; 3mm tên các van tim</w:t>
      </w:r>
    </w:p>
    <w:p w14:paraId="7A3C2804" w14:textId="24DB8BA0" w:rsidR="00CD7C29" w:rsidRPr="00CD7C29" w:rsidRDefault="00CD7C29" w:rsidP="00F154A0">
      <w:pPr>
        <w:pStyle w:val="ListParagraph"/>
        <w:numPr>
          <w:ilvl w:val="0"/>
          <w:numId w:val="13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CD7C29">
        <w:rPr>
          <w:rFonts w:ascii="Times New Roman" w:hAnsi="Times New Roman" w:cs="Times New Roman"/>
          <w:sz w:val="24"/>
          <w:szCs w:val="24"/>
        </w:rPr>
        <w:t>Động mạch chủ lên không dãn, không dấu bóc tách</w:t>
      </w:r>
    </w:p>
    <w:p w14:paraId="70D81597" w14:textId="5DDADB6E" w:rsidR="00CD7C29" w:rsidRPr="00CD7C29" w:rsidRDefault="00CD7C29" w:rsidP="00F154A0">
      <w:pPr>
        <w:pStyle w:val="ListParagraph"/>
        <w:numPr>
          <w:ilvl w:val="0"/>
          <w:numId w:val="13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CD7C29">
        <w:rPr>
          <w:rFonts w:ascii="Times New Roman" w:hAnsi="Times New Roman" w:cs="Times New Roman"/>
          <w:sz w:val="24"/>
          <w:szCs w:val="24"/>
        </w:rPr>
        <w:t>Không tràn dịch màng ngoài tim</w:t>
      </w:r>
    </w:p>
    <w:p w14:paraId="7000F91A" w14:textId="28E0413B" w:rsidR="006171DD" w:rsidRPr="00D05DB7" w:rsidRDefault="00CD7C29" w:rsidP="00CD7C29">
      <w:pPr>
        <w:pStyle w:val="ListParagrap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  <w:lang w:val="vi-VN"/>
          <w:rPrChange w:id="456" w:author="Nguyễn Trần Minh Đức" w:date="2022-06-13T17:08:00Z">
            <w:rPr>
              <w:rFonts w:ascii="Times New Roman" w:hAnsi="Times New Roman" w:cs="Times New Roman"/>
              <w:sz w:val="24"/>
              <w:szCs w:val="24"/>
            </w:rPr>
          </w:rPrChange>
        </w:rPr>
      </w:pPr>
      <w:r w:rsidRPr="00F154A0">
        <w:rPr>
          <w:rFonts w:ascii="Times New Roman" w:hAnsi="Times New Roman" w:cs="Times New Roman"/>
          <w:sz w:val="24"/>
          <w:szCs w:val="24"/>
          <w:u w:val="single"/>
        </w:rPr>
        <w:t>Kết luận</w:t>
      </w:r>
      <w:r w:rsidRPr="00CD7C29">
        <w:rPr>
          <w:rFonts w:ascii="Times New Roman" w:hAnsi="Times New Roman" w:cs="Times New Roman"/>
          <w:sz w:val="24"/>
          <w:szCs w:val="24"/>
        </w:rPr>
        <w:t xml:space="preserve">: </w:t>
      </w:r>
      <w:del w:id="457" w:author="Nguyễn Trần Minh Đức" w:date="2022-06-13T17:07:00Z">
        <w:r w:rsidRPr="00CD7C29" w:rsidDel="00D05DB7">
          <w:rPr>
            <w:rFonts w:ascii="Times New Roman" w:hAnsi="Times New Roman" w:cs="Times New Roman"/>
            <w:sz w:val="24"/>
            <w:szCs w:val="24"/>
          </w:rPr>
          <w:delText>Dãn buồng tim trái. Bệnh tim thiếu máu</w:delText>
        </w:r>
        <w:r w:rsidR="00E1370A" w:rsidDel="00D05DB7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 c</w:delText>
        </w:r>
        <w:r w:rsidRPr="00CD7C29" w:rsidDel="00D05DB7">
          <w:rPr>
            <w:rFonts w:ascii="Times New Roman" w:hAnsi="Times New Roman" w:cs="Times New Roman"/>
            <w:sz w:val="24"/>
            <w:szCs w:val="24"/>
          </w:rPr>
          <w:delText>ục bộ. Chức năng tâm thu thất trái giảm (EF Teichholz = 43%; EF Simpson = 20%). Rối loạn chức năng tâm trương thất trái độ II. Hở van 3 lá trung bình, tăng áp phổi nhẹ PAPs = 36mHg. Giảm co bóp thất phải</w:delText>
        </w:r>
        <w:r w:rsidR="00F154A0" w:rsidDel="00D05DB7">
          <w:rPr>
            <w:rFonts w:ascii="Times New Roman" w:hAnsi="Times New Roman" w:cs="Times New Roman"/>
            <w:sz w:val="24"/>
            <w:szCs w:val="24"/>
          </w:rPr>
          <w:delText>.</w:delText>
        </w:r>
      </w:del>
      <w:ins w:id="458" w:author="Nguyễn Trần Minh Đức" w:date="2022-06-13T17:07:00Z">
        <w:r w:rsidR="00D05DB7">
          <w:rPr>
            <w:rFonts w:ascii="Times New Roman" w:hAnsi="Times New Roman" w:cs="Times New Roman"/>
            <w:sz w:val="24"/>
            <w:szCs w:val="24"/>
          </w:rPr>
          <w:t>Chức năng tâm thu thất trái bảo tồn</w:t>
        </w:r>
      </w:ins>
      <w:ins w:id="459" w:author="Nguyễn Trần Minh Đức" w:date="2022-06-13T17:08:00Z">
        <w:r w:rsidR="00D05DB7">
          <w:rPr>
            <w:rFonts w:ascii="Times New Roman" w:hAnsi="Times New Roman" w:cs="Times New Roman"/>
            <w:sz w:val="24"/>
            <w:szCs w:val="24"/>
          </w:rPr>
          <w:t xml:space="preserve"> (EF </w:t>
        </w:r>
      </w:ins>
      <w:ins w:id="460" w:author="Nguyễn Trần Minh Đức" w:date="2022-06-13T17:10:00Z">
        <w:r w:rsidR="009E405D">
          <w:rPr>
            <w:rFonts w:ascii="Times New Roman" w:hAnsi="Times New Roman" w:cs="Times New Roman"/>
            <w:sz w:val="24"/>
            <w:szCs w:val="24"/>
            <w:lang w:val="vi-VN"/>
          </w:rPr>
          <w:t>=</w:t>
        </w:r>
      </w:ins>
      <w:ins w:id="461" w:author="Nguyễn Trần Minh Đức" w:date="2022-06-13T17:08:00Z">
        <w:r w:rsidR="00D05DB7">
          <w:rPr>
            <w:rFonts w:ascii="Times New Roman" w:hAnsi="Times New Roman" w:cs="Times New Roman"/>
            <w:sz w:val="24"/>
            <w:szCs w:val="24"/>
          </w:rPr>
          <w:t xml:space="preserve"> 62%)</w:t>
        </w:r>
      </w:ins>
    </w:p>
    <w:p w14:paraId="2D3E80E9" w14:textId="31691680" w:rsidR="0083000C" w:rsidRPr="0083000C" w:rsidRDefault="0083000C" w:rsidP="00CD7C29">
      <w:pPr>
        <w:pStyle w:val="ListParagrap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83000C">
        <w:rPr>
          <w:rFonts w:ascii="Times New Roman" w:hAnsi="Times New Roman" w:cs="Times New Roman"/>
          <w:sz w:val="24"/>
          <w:szCs w:val="24"/>
          <w:u w:val="single"/>
          <w:lang w:val="vi-VN"/>
        </w:rPr>
        <w:t>Phân tích</w:t>
      </w:r>
      <w:r>
        <w:rPr>
          <w:rFonts w:ascii="Times New Roman" w:hAnsi="Times New Roman" w:cs="Times New Roman"/>
          <w:sz w:val="24"/>
          <w:szCs w:val="24"/>
          <w:lang w:val="vi-VN"/>
        </w:rPr>
        <w:t>:</w:t>
      </w:r>
    </w:p>
    <w:p w14:paraId="003D19D6" w14:textId="0A76C6C0" w:rsidR="0083000C" w:rsidDel="00201C5C" w:rsidRDefault="00201C5C">
      <w:pPr>
        <w:pStyle w:val="ListParagraph"/>
        <w:numPr>
          <w:ilvl w:val="0"/>
          <w:numId w:val="17"/>
        </w:numPr>
        <w:spacing w:after="0" w:line="276" w:lineRule="auto"/>
        <w:ind w:left="426" w:firstLine="11"/>
        <w:jc w:val="both"/>
        <w:rPr>
          <w:del w:id="462" w:author="Nguyễn Trần Minh Đức" w:date="2022-06-13T17:09:00Z"/>
          <w:rFonts w:ascii="Times New Roman" w:hAnsi="Times New Roman" w:cs="Times New Roman"/>
          <w:sz w:val="24"/>
          <w:szCs w:val="24"/>
          <w:lang w:val="vi-VN"/>
        </w:rPr>
        <w:pPrChange w:id="463" w:author="Nguyễn Trần Minh Đức" w:date="2022-06-13T17:11:00Z">
          <w:pPr>
            <w:pStyle w:val="ListParagraph"/>
            <w:numPr>
              <w:numId w:val="17"/>
            </w:numPr>
            <w:spacing w:after="0" w:line="276" w:lineRule="auto"/>
            <w:ind w:left="1134" w:hanging="360"/>
            <w:jc w:val="both"/>
          </w:pPr>
        </w:pPrChange>
      </w:pPr>
      <w:ins w:id="464" w:author="Nguyễn Trần Minh Đức" w:date="2022-06-13T17:09:00Z">
        <w:r>
          <w:rPr>
            <w:rFonts w:ascii="Times New Roman" w:hAnsi="Times New Roman" w:cs="Times New Roman"/>
            <w:sz w:val="24"/>
            <w:szCs w:val="24"/>
            <w:lang w:val="vi-VN"/>
          </w:rPr>
          <w:t xml:space="preserve">Bệnh nhân lâm sàng không có triệu chứng suy tim, </w:t>
        </w:r>
      </w:ins>
      <w:ins w:id="465" w:author="Nguyễn Trần Minh Đức" w:date="2022-06-13T17:10:00Z">
        <w:r w:rsidR="009E405D">
          <w:rPr>
            <w:rFonts w:ascii="Times New Roman" w:hAnsi="Times New Roman" w:cs="Times New Roman"/>
            <w:sz w:val="24"/>
            <w:szCs w:val="24"/>
            <w:lang w:val="vi-VN"/>
          </w:rPr>
          <w:t xml:space="preserve">siêu âm tim ghi nhận chức năng tâm thu thất trái bảo tồn (EF = 62%), </w:t>
        </w:r>
        <w:r w:rsidR="00177678">
          <w:rPr>
            <w:rFonts w:ascii="Times New Roman" w:hAnsi="Times New Roman" w:cs="Times New Roman"/>
            <w:sz w:val="24"/>
            <w:szCs w:val="24"/>
            <w:lang w:val="vi-VN"/>
          </w:rPr>
          <w:t>nên loại trừ chẩn đoán suy tim, NT-</w:t>
        </w:r>
      </w:ins>
      <w:ins w:id="466" w:author="Nguyễn Trần Minh Đức" w:date="2022-06-13T17:11:00Z">
        <w:r w:rsidR="00177678">
          <w:rPr>
            <w:rFonts w:ascii="Times New Roman" w:hAnsi="Times New Roman" w:cs="Times New Roman"/>
            <w:sz w:val="24"/>
            <w:szCs w:val="24"/>
            <w:lang w:val="vi-VN"/>
          </w:rPr>
          <w:t>proBNP là dương tính giả vì giá trị tiên đoán dương thấp.</w:t>
        </w:r>
      </w:ins>
      <w:del w:id="467" w:author="Nguyễn Trần Minh Đức" w:date="2022-06-13T17:09:00Z">
        <w:r w:rsidR="00931975" w:rsidDel="00201C5C">
          <w:rPr>
            <w:rFonts w:ascii="Times New Roman" w:hAnsi="Times New Roman" w:cs="Times New Roman"/>
            <w:sz w:val="24"/>
            <w:szCs w:val="24"/>
            <w:lang w:val="vi-VN"/>
          </w:rPr>
          <w:delText>Dãn buồng tim trái phù</w:delText>
        </w:r>
        <w:r w:rsidR="00CA3DF8" w:rsidDel="00201C5C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 hợp với khám </w:delText>
        </w:r>
        <w:r w:rsidR="00F57AA0" w:rsidDel="00201C5C">
          <w:rPr>
            <w:rFonts w:ascii="Times New Roman" w:hAnsi="Times New Roman" w:cs="Times New Roman"/>
            <w:sz w:val="24"/>
            <w:szCs w:val="24"/>
            <w:lang w:val="vi-VN"/>
          </w:rPr>
          <w:delText>mỏm tim</w:delText>
        </w:r>
        <w:r w:rsidR="00485A61" w:rsidDel="00201C5C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 ở KLS VI, đường nách trước, diện đập rộng, T3 nghe rõ ở mõm.</w:delText>
        </w:r>
        <w:r w:rsidR="005C4D71" w:rsidDel="00201C5C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 </w:delText>
        </w:r>
      </w:del>
    </w:p>
    <w:p w14:paraId="1083395A" w14:textId="3182660E" w:rsidR="0083000C" w:rsidDel="00201C5C" w:rsidRDefault="005C4D71">
      <w:pPr>
        <w:pStyle w:val="ListParagraph"/>
        <w:numPr>
          <w:ilvl w:val="0"/>
          <w:numId w:val="17"/>
        </w:numPr>
        <w:spacing w:after="0" w:line="276" w:lineRule="auto"/>
        <w:ind w:left="426" w:firstLine="11"/>
        <w:jc w:val="both"/>
        <w:rPr>
          <w:del w:id="468" w:author="Nguyễn Trần Minh Đức" w:date="2022-06-13T17:09:00Z"/>
          <w:rFonts w:ascii="Times New Roman" w:hAnsi="Times New Roman" w:cs="Times New Roman"/>
          <w:sz w:val="24"/>
          <w:szCs w:val="24"/>
          <w:lang w:val="vi-VN"/>
        </w:rPr>
        <w:pPrChange w:id="469" w:author="Nguyễn Trần Minh Đức" w:date="2022-06-13T17:11:00Z">
          <w:pPr>
            <w:pStyle w:val="ListParagraph"/>
            <w:numPr>
              <w:numId w:val="17"/>
            </w:numPr>
            <w:spacing w:after="0" w:line="276" w:lineRule="auto"/>
            <w:ind w:left="1134" w:hanging="360"/>
            <w:jc w:val="both"/>
          </w:pPr>
        </w:pPrChange>
      </w:pPr>
      <w:del w:id="470" w:author="Nguyễn Trần Minh Đức" w:date="2022-06-13T17:09:00Z">
        <w:r w:rsidDel="00201C5C">
          <w:rPr>
            <w:rFonts w:ascii="Times New Roman" w:hAnsi="Times New Roman" w:cs="Times New Roman"/>
            <w:sz w:val="24"/>
            <w:szCs w:val="24"/>
            <w:lang w:val="vi-VN"/>
          </w:rPr>
          <w:delText>Giảm động toàn bộ thất trái phù hợp với điện tâm đồ NMCT cũ vùng trước rộng.</w:delText>
        </w:r>
        <w:r w:rsidR="00485A61" w:rsidDel="00201C5C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 </w:delText>
        </w:r>
      </w:del>
    </w:p>
    <w:p w14:paraId="346F2AB2" w14:textId="6398BDD8" w:rsidR="0083000C" w:rsidDel="00201C5C" w:rsidRDefault="00297B96">
      <w:pPr>
        <w:pStyle w:val="ListParagraph"/>
        <w:numPr>
          <w:ilvl w:val="0"/>
          <w:numId w:val="17"/>
        </w:numPr>
        <w:spacing w:after="0" w:line="276" w:lineRule="auto"/>
        <w:ind w:left="426" w:firstLine="11"/>
        <w:jc w:val="both"/>
        <w:rPr>
          <w:del w:id="471" w:author="Nguyễn Trần Minh Đức" w:date="2022-06-13T17:09:00Z"/>
          <w:rFonts w:ascii="Times New Roman" w:hAnsi="Times New Roman" w:cs="Times New Roman"/>
          <w:sz w:val="24"/>
          <w:szCs w:val="24"/>
          <w:lang w:val="vi-VN"/>
        </w:rPr>
        <w:pPrChange w:id="472" w:author="Nguyễn Trần Minh Đức" w:date="2022-06-13T17:11:00Z">
          <w:pPr>
            <w:pStyle w:val="ListParagraph"/>
            <w:numPr>
              <w:numId w:val="17"/>
            </w:numPr>
            <w:spacing w:after="0" w:line="276" w:lineRule="auto"/>
            <w:ind w:left="1134" w:hanging="360"/>
            <w:jc w:val="both"/>
          </w:pPr>
        </w:pPrChange>
      </w:pPr>
      <w:del w:id="473" w:author="Nguyễn Trần Minh Đức" w:date="2022-06-13T17:09:00Z">
        <w:r w:rsidDel="00201C5C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Suy tim </w:delText>
        </w:r>
        <w:r w:rsidR="001A749E" w:rsidDel="00201C5C">
          <w:rPr>
            <w:rFonts w:ascii="Times New Roman" w:hAnsi="Times New Roman" w:cs="Times New Roman"/>
            <w:sz w:val="24"/>
            <w:szCs w:val="24"/>
            <w:lang w:val="vi-VN"/>
          </w:rPr>
          <w:delText>EF</w:delText>
        </w:r>
        <w:r w:rsidDel="00201C5C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 giảm </w:delText>
        </w:r>
        <w:r w:rsidR="001162FD" w:rsidDel="00201C5C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(EF </w:delText>
        </w:r>
        <w:r w:rsidR="00752C49" w:rsidDel="00201C5C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Simpson </w:delText>
        </w:r>
        <w:r w:rsidR="003D1057" w:rsidDel="00201C5C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= </w:delText>
        </w:r>
        <w:r w:rsidR="00E67EF9" w:rsidDel="00201C5C">
          <w:rPr>
            <w:rFonts w:ascii="Times New Roman" w:hAnsi="Times New Roman" w:cs="Times New Roman"/>
            <w:sz w:val="24"/>
            <w:szCs w:val="24"/>
            <w:lang w:val="vi-VN"/>
          </w:rPr>
          <w:delText>20</w:delText>
        </w:r>
        <w:r w:rsidR="003D1057" w:rsidDel="00201C5C">
          <w:rPr>
            <w:rFonts w:ascii="Times New Roman" w:hAnsi="Times New Roman" w:cs="Times New Roman"/>
            <w:sz w:val="24"/>
            <w:szCs w:val="24"/>
            <w:lang w:val="vi-VN"/>
          </w:rPr>
          <w:delText>%</w:delText>
        </w:r>
        <w:r w:rsidR="002114DD" w:rsidDel="00201C5C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 &lt; 50%</w:delText>
        </w:r>
        <w:r w:rsidR="006B137B" w:rsidDel="00201C5C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), suy tim toàn bộ (EF </w:delText>
        </w:r>
        <w:r w:rsidR="00267C3F" w:rsidDel="00201C5C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&lt; 50%, TAPSE </w:delText>
        </w:r>
        <w:r w:rsidR="000F07D8" w:rsidDel="00201C5C">
          <w:rPr>
            <w:rFonts w:ascii="Times New Roman" w:hAnsi="Times New Roman" w:cs="Times New Roman"/>
            <w:sz w:val="24"/>
            <w:szCs w:val="24"/>
            <w:lang w:val="vi-VN"/>
          </w:rPr>
          <w:delText>&lt; 17mm).</w:delText>
        </w:r>
        <w:r w:rsidR="001A17A5" w:rsidDel="00201C5C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 </w:delText>
        </w:r>
      </w:del>
    </w:p>
    <w:p w14:paraId="4244E5CE" w14:textId="5DE42619" w:rsidR="00F154A0" w:rsidDel="00201C5C" w:rsidRDefault="001A17A5">
      <w:pPr>
        <w:pStyle w:val="ListParagraph"/>
        <w:numPr>
          <w:ilvl w:val="0"/>
          <w:numId w:val="17"/>
        </w:numPr>
        <w:spacing w:after="0" w:line="276" w:lineRule="auto"/>
        <w:ind w:left="426" w:firstLine="11"/>
        <w:jc w:val="both"/>
        <w:rPr>
          <w:del w:id="474" w:author="Nguyễn Trần Minh Đức" w:date="2022-06-13T17:09:00Z"/>
          <w:rFonts w:ascii="Times New Roman" w:hAnsi="Times New Roman" w:cs="Times New Roman"/>
          <w:sz w:val="24"/>
          <w:szCs w:val="24"/>
          <w:lang w:val="vi-VN"/>
        </w:rPr>
        <w:pPrChange w:id="475" w:author="Nguyễn Trần Minh Đức" w:date="2022-06-13T17:11:00Z">
          <w:pPr>
            <w:pStyle w:val="ListParagraph"/>
            <w:numPr>
              <w:numId w:val="17"/>
            </w:numPr>
            <w:spacing w:after="0" w:line="276" w:lineRule="auto"/>
            <w:ind w:left="1134" w:hanging="360"/>
            <w:jc w:val="both"/>
          </w:pPr>
        </w:pPrChange>
      </w:pPr>
      <w:del w:id="476" w:author="Nguyễn Trần Minh Đức" w:date="2022-06-13T17:09:00Z">
        <w:r w:rsidDel="00201C5C">
          <w:rPr>
            <w:rFonts w:ascii="Times New Roman" w:hAnsi="Times New Roman" w:cs="Times New Roman"/>
            <w:sz w:val="24"/>
            <w:szCs w:val="24"/>
            <w:lang w:val="vi-VN"/>
          </w:rPr>
          <w:delText>Hở van 2 lá</w:delText>
        </w:r>
        <w:r w:rsidR="0083000C" w:rsidDel="00201C5C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 cơ năng do dãn buồng tim trái.</w:delText>
        </w:r>
      </w:del>
    </w:p>
    <w:p w14:paraId="7AD7E621" w14:textId="3D31B4CE" w:rsidR="0083000C" w:rsidDel="00201C5C" w:rsidRDefault="0083000C">
      <w:pPr>
        <w:pStyle w:val="ListParagraph"/>
        <w:numPr>
          <w:ilvl w:val="0"/>
          <w:numId w:val="17"/>
        </w:numPr>
        <w:spacing w:after="0" w:line="276" w:lineRule="auto"/>
        <w:ind w:left="426" w:firstLine="11"/>
        <w:jc w:val="both"/>
        <w:rPr>
          <w:del w:id="477" w:author="Nguyễn Trần Minh Đức" w:date="2022-06-13T17:09:00Z"/>
          <w:rFonts w:ascii="Times New Roman" w:hAnsi="Times New Roman" w:cs="Times New Roman"/>
          <w:sz w:val="24"/>
          <w:szCs w:val="24"/>
          <w:lang w:val="vi-VN"/>
        </w:rPr>
        <w:pPrChange w:id="478" w:author="Nguyễn Trần Minh Đức" w:date="2022-06-13T17:11:00Z">
          <w:pPr>
            <w:pStyle w:val="ListParagraph"/>
            <w:numPr>
              <w:numId w:val="17"/>
            </w:numPr>
            <w:spacing w:after="0" w:line="276" w:lineRule="auto"/>
            <w:ind w:left="1134" w:hanging="360"/>
            <w:jc w:val="both"/>
          </w:pPr>
        </w:pPrChange>
      </w:pPr>
      <w:del w:id="479" w:author="Nguyễn Trần Minh Đức" w:date="2022-06-13T17:09:00Z">
        <w:r w:rsidDel="00201C5C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Hở van 3 lá trung bình, tăng áp phổi nhẹ </w:delText>
        </w:r>
        <w:r w:rsidR="00817641" w:rsidDel="00201C5C">
          <w:rPr>
            <w:rFonts w:ascii="Times New Roman" w:hAnsi="Times New Roman" w:cs="Times New Roman"/>
            <w:sz w:val="24"/>
            <w:szCs w:val="24"/>
            <w:lang w:val="vi-VN"/>
          </w:rPr>
          <w:delText>nghĩ do sung huyết trong bệnh cảnh đợt mất bù cấp của suy tim mạn.</w:delText>
        </w:r>
      </w:del>
    </w:p>
    <w:p w14:paraId="3D860B89" w14:textId="42325B36" w:rsidR="00F76126" w:rsidDel="00177678" w:rsidRDefault="00F76126">
      <w:pPr>
        <w:spacing w:after="0" w:line="276" w:lineRule="auto"/>
        <w:ind w:left="426" w:firstLine="11"/>
        <w:jc w:val="both"/>
        <w:rPr>
          <w:del w:id="480" w:author="Nguyễn Trần Minh Đức" w:date="2022-06-13T17:11:00Z"/>
          <w:rFonts w:ascii="Times New Roman" w:hAnsi="Times New Roman" w:cs="Times New Roman"/>
          <w:sz w:val="24"/>
          <w:szCs w:val="24"/>
          <w:lang w:val="vi-VN"/>
        </w:rPr>
        <w:pPrChange w:id="481" w:author="Nguyễn Trần Minh Đức" w:date="2022-06-13T17:11:00Z">
          <w:pPr>
            <w:spacing w:after="0" w:line="276" w:lineRule="auto"/>
            <w:jc w:val="both"/>
          </w:pPr>
        </w:pPrChange>
      </w:pPr>
    </w:p>
    <w:p w14:paraId="20E1F97D" w14:textId="182D0635" w:rsidR="00F76126" w:rsidDel="00177678" w:rsidRDefault="00F76126">
      <w:pPr>
        <w:spacing w:after="0" w:line="276" w:lineRule="auto"/>
        <w:ind w:left="426"/>
        <w:jc w:val="both"/>
        <w:rPr>
          <w:del w:id="482" w:author="Nguyễn Trần Minh Đức" w:date="2022-06-13T17:11:00Z"/>
          <w:rFonts w:ascii="Times New Roman" w:hAnsi="Times New Roman" w:cs="Times New Roman"/>
          <w:sz w:val="24"/>
          <w:szCs w:val="24"/>
          <w:lang w:val="vi-VN"/>
        </w:rPr>
        <w:pPrChange w:id="483" w:author="Nguyễn Trần Minh Đức" w:date="2022-06-13T17:11:00Z">
          <w:pPr>
            <w:spacing w:after="0" w:line="276" w:lineRule="auto"/>
            <w:jc w:val="both"/>
          </w:pPr>
        </w:pPrChange>
      </w:pPr>
    </w:p>
    <w:p w14:paraId="1253D1E9" w14:textId="34A88307" w:rsidR="00F76126" w:rsidDel="00177678" w:rsidRDefault="00F76126">
      <w:pPr>
        <w:spacing w:after="0" w:line="276" w:lineRule="auto"/>
        <w:ind w:left="426"/>
        <w:jc w:val="both"/>
        <w:rPr>
          <w:del w:id="484" w:author="Nguyễn Trần Minh Đức" w:date="2022-06-13T17:11:00Z"/>
          <w:rFonts w:ascii="Times New Roman" w:hAnsi="Times New Roman" w:cs="Times New Roman"/>
          <w:sz w:val="24"/>
          <w:szCs w:val="24"/>
          <w:lang w:val="vi-VN"/>
        </w:rPr>
        <w:pPrChange w:id="485" w:author="Nguyễn Trần Minh Đức" w:date="2022-06-13T17:11:00Z">
          <w:pPr>
            <w:spacing w:after="0" w:line="276" w:lineRule="auto"/>
            <w:jc w:val="both"/>
          </w:pPr>
        </w:pPrChange>
      </w:pPr>
    </w:p>
    <w:p w14:paraId="3FB783E7" w14:textId="77777777" w:rsidR="00F76126" w:rsidRPr="00F76126" w:rsidRDefault="00F76126">
      <w:pPr>
        <w:spacing w:after="0" w:line="276" w:lineRule="auto"/>
        <w:ind w:left="426"/>
        <w:jc w:val="both"/>
        <w:rPr>
          <w:rFonts w:ascii="Times New Roman" w:hAnsi="Times New Roman" w:cs="Times New Roman"/>
          <w:sz w:val="24"/>
          <w:szCs w:val="24"/>
          <w:lang w:val="vi-VN"/>
        </w:rPr>
        <w:pPrChange w:id="486" w:author="Nguyễn Trần Minh Đức" w:date="2022-06-13T17:11:00Z">
          <w:pPr>
            <w:spacing w:after="0" w:line="276" w:lineRule="auto"/>
            <w:jc w:val="both"/>
          </w:pPr>
        </w:pPrChange>
      </w:pPr>
    </w:p>
    <w:p w14:paraId="03038DDE" w14:textId="09A091AB" w:rsidR="004F428D" w:rsidRDefault="008C6684" w:rsidP="004F428D">
      <w:pPr>
        <w:pStyle w:val="ListParagrap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X-quang ngực thẳng</w:t>
      </w:r>
    </w:p>
    <w:p w14:paraId="5B83C063" w14:textId="2AAAA27A" w:rsidR="008C6684" w:rsidRDefault="008C6684" w:rsidP="008C6684">
      <w:pPr>
        <w:pStyle w:val="ListParagrap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del w:id="487" w:author="Nguyễn Trần Minh Đức" w:date="2022-06-13T17:13:00Z">
        <w:r w:rsidRPr="008C6684" w:rsidDel="0054128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2ADC3099" wp14:editId="2EEA5D65">
              <wp:extent cx="6388274" cy="6388274"/>
              <wp:effectExtent l="0" t="0" r="0" b="0"/>
              <wp:docPr id="2" name="Hình ảnh 2" descr="Ảnh có chứa văn bản&#10;&#10;Mô tả được tạo tự độ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Hình ảnh 2" descr="Ảnh có chứa văn bản&#10;&#10;Mô tả được tạo tự động"/>
                      <pic:cNvPicPr>
                        <a:picLocks noChangeAspect="1" noChangeArrowheads="1"/>
                      </pic:cNvPicPr>
                    </pic:nvPicPr>
                    <pic:blipFill>
                      <a:blip r:embed="rId1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399942" cy="639994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488" w:author="Nguyễn Trần Minh Đức" w:date="2022-06-13T17:13:00Z">
        <w:r w:rsidR="00541284" w:rsidRPr="00541284">
          <w:rPr>
            <w:noProof/>
          </w:rPr>
          <w:t xml:space="preserve"> </w:t>
        </w:r>
        <w:r w:rsidR="00541284" w:rsidRPr="00541284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07CC416C" wp14:editId="56AA5AA6">
              <wp:extent cx="4232031" cy="5091757"/>
              <wp:effectExtent l="0" t="0" r="0" b="0"/>
              <wp:docPr id="12" name="Picture 12" descr="X-ray of a person's chest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Picture 12" descr="X-ray of a person's chest&#10;&#10;Description automatically generated with medium confidence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40684" cy="510216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572C1E2" w14:textId="0B986A63" w:rsidR="00A12413" w:rsidRDefault="000455E9" w:rsidP="00756F82">
      <w:pPr>
        <w:pStyle w:val="ListParagraph"/>
        <w:numPr>
          <w:ilvl w:val="0"/>
          <w:numId w:val="1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Phim tư</w:t>
      </w:r>
      <w:r w:rsidR="009B3883">
        <w:rPr>
          <w:rFonts w:ascii="Times New Roman" w:hAnsi="Times New Roman" w:cs="Times New Roman"/>
          <w:sz w:val="24"/>
          <w:szCs w:val="24"/>
          <w:lang w:val="vi-VN"/>
        </w:rPr>
        <w:t xml:space="preserve"> thế đứng, PA.</w:t>
      </w:r>
    </w:p>
    <w:p w14:paraId="71361853" w14:textId="2ABE8968" w:rsidR="009B3883" w:rsidRDefault="006A7B2C" w:rsidP="00756F82">
      <w:pPr>
        <w:pStyle w:val="ListParagraph"/>
        <w:numPr>
          <w:ilvl w:val="0"/>
          <w:numId w:val="18"/>
        </w:numPr>
        <w:spacing w:after="0" w:line="276" w:lineRule="auto"/>
        <w:ind w:left="993" w:hanging="284"/>
        <w:jc w:val="both"/>
        <w:rPr>
          <w:ins w:id="489" w:author="Nguyễn Trần Minh Đức" w:date="2022-06-13T17:19:00Z"/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Khí quản không lệch, không dị vật.</w:t>
      </w:r>
    </w:p>
    <w:p w14:paraId="21BE1FCE" w14:textId="2D69F751" w:rsidR="00697E05" w:rsidRDefault="00697E05" w:rsidP="00756F82">
      <w:pPr>
        <w:pStyle w:val="ListParagraph"/>
        <w:numPr>
          <w:ilvl w:val="0"/>
          <w:numId w:val="1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ins w:id="490" w:author="Nguyễn Trần Minh Đức" w:date="2022-06-13T17:19:00Z">
        <w:r>
          <w:rPr>
            <w:rFonts w:ascii="Times New Roman" w:hAnsi="Times New Roman" w:cs="Times New Roman"/>
            <w:sz w:val="24"/>
            <w:szCs w:val="24"/>
            <w:lang w:val="vi-VN"/>
          </w:rPr>
          <w:t>Tổn thương nhu mô trong hai phổi</w:t>
        </w:r>
        <w:r w:rsidR="00842C64">
          <w:rPr>
            <w:rFonts w:ascii="Times New Roman" w:hAnsi="Times New Roman" w:cs="Times New Roman"/>
            <w:sz w:val="24"/>
            <w:szCs w:val="24"/>
            <w:lang w:val="vi-VN"/>
          </w:rPr>
          <w:t>, tổn thương xơ nhỏ hai phổi</w:t>
        </w:r>
      </w:ins>
    </w:p>
    <w:p w14:paraId="6AAA2B1A" w14:textId="4DF37F2B" w:rsidR="006A7B2C" w:rsidRDefault="006A7B2C" w:rsidP="00756F82">
      <w:pPr>
        <w:pStyle w:val="ListParagraph"/>
        <w:numPr>
          <w:ilvl w:val="0"/>
          <w:numId w:val="1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Không gãy xương, dị dạng xương.</w:t>
      </w:r>
    </w:p>
    <w:p w14:paraId="11627176" w14:textId="6170A1EF" w:rsidR="006A7B2C" w:rsidRDefault="0009168C" w:rsidP="00756F82">
      <w:pPr>
        <w:pStyle w:val="ListParagraph"/>
        <w:numPr>
          <w:ilvl w:val="0"/>
          <w:numId w:val="18"/>
        </w:numPr>
        <w:spacing w:after="0" w:line="276" w:lineRule="auto"/>
        <w:ind w:left="993" w:hanging="284"/>
        <w:jc w:val="both"/>
        <w:rPr>
          <w:ins w:id="491" w:author="Nguyễn Trần Minh Đức" w:date="2022-06-13T17:20:00Z"/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Chỉ số tim/lồng ngực </w:t>
      </w:r>
      <w:ins w:id="492" w:author="Nguyễn Trần Minh Đức" w:date="2022-06-13T17:17:00Z">
        <w:r w:rsidR="00A503B6">
          <w:rPr>
            <w:rFonts w:ascii="Times New Roman" w:hAnsi="Times New Roman" w:cs="Times New Roman"/>
            <w:sz w:val="24"/>
            <w:szCs w:val="24"/>
            <w:lang w:val="vi-VN"/>
          </w:rPr>
          <w:t>&lt;</w:t>
        </w:r>
      </w:ins>
      <w:del w:id="493" w:author="Nguyễn Trần Minh Đức" w:date="2022-06-13T17:17:00Z">
        <w:r w:rsidDel="00A503B6">
          <w:rPr>
            <w:rFonts w:ascii="Times New Roman" w:hAnsi="Times New Roman" w:cs="Times New Roman"/>
            <w:sz w:val="24"/>
            <w:szCs w:val="24"/>
            <w:lang w:val="vi-VN"/>
          </w:rPr>
          <w:delText>&gt;</w:delText>
        </w:r>
      </w:del>
      <w:r>
        <w:rPr>
          <w:rFonts w:ascii="Times New Roman" w:hAnsi="Times New Roman" w:cs="Times New Roman"/>
          <w:sz w:val="24"/>
          <w:szCs w:val="24"/>
          <w:lang w:val="vi-VN"/>
        </w:rPr>
        <w:t xml:space="preserve"> 0.55 </w:t>
      </w:r>
      <w:r>
        <w:rPr>
          <w:rFonts w:ascii="Wingdings" w:eastAsia="Wingdings" w:hAnsi="Wingdings" w:cs="Wingdings"/>
          <w:sz w:val="24"/>
          <w:szCs w:val="24"/>
        </w:rPr>
        <w:t>ð</w:t>
      </w:r>
      <w:r w:rsidR="00DA79F4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bóng tim </w:t>
      </w:r>
      <w:del w:id="494" w:author="Nguyễn Trần Minh Đức" w:date="2022-06-13T17:17:00Z">
        <w:r w:rsidDel="00FA6FD1">
          <w:rPr>
            <w:rFonts w:ascii="Times New Roman" w:hAnsi="Times New Roman" w:cs="Times New Roman"/>
            <w:sz w:val="24"/>
            <w:szCs w:val="24"/>
            <w:lang w:val="vi-VN"/>
          </w:rPr>
          <w:delText>to</w:delText>
        </w:r>
      </w:del>
      <w:ins w:id="495" w:author="Nguyễn Trần Minh Đức" w:date="2022-06-13T17:17:00Z">
        <w:r w:rsidR="00FA6FD1">
          <w:rPr>
            <w:rFonts w:ascii="Times New Roman" w:hAnsi="Times New Roman" w:cs="Times New Roman"/>
            <w:sz w:val="24"/>
            <w:szCs w:val="24"/>
            <w:lang w:val="vi-VN"/>
          </w:rPr>
          <w:t>không to</w:t>
        </w:r>
      </w:ins>
      <w:r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14:paraId="619805E0" w14:textId="3CD10535" w:rsidR="007D027D" w:rsidRDefault="007D027D" w:rsidP="00756F82">
      <w:pPr>
        <w:pStyle w:val="ListParagraph"/>
        <w:numPr>
          <w:ilvl w:val="0"/>
          <w:numId w:val="1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ins w:id="496" w:author="Nguyễn Trần Minh Đức" w:date="2022-06-13T17:20:00Z">
        <w:r>
          <w:rPr>
            <w:rFonts w:ascii="Times New Roman" w:hAnsi="Times New Roman" w:cs="Times New Roman"/>
            <w:sz w:val="24"/>
            <w:szCs w:val="24"/>
            <w:lang w:val="vi-VN"/>
          </w:rPr>
          <w:t xml:space="preserve">Rốn phổi không đậm, mạch máu phổi không lan ra 1/3 ngoài của </w:t>
        </w:r>
      </w:ins>
      <w:ins w:id="497" w:author="Nguyễn Trần Minh Đức" w:date="2022-06-13T17:21:00Z">
        <w:r w:rsidR="00E679EA">
          <w:rPr>
            <w:rFonts w:ascii="Times New Roman" w:hAnsi="Times New Roman" w:cs="Times New Roman"/>
            <w:sz w:val="24"/>
            <w:szCs w:val="24"/>
            <w:lang w:val="vi-VN"/>
          </w:rPr>
          <w:t>phế trường</w:t>
        </w:r>
      </w:ins>
    </w:p>
    <w:p w14:paraId="36A77EF6" w14:textId="42E8304C" w:rsidR="00B66E9B" w:rsidRPr="00DA79F4" w:rsidDel="00231604" w:rsidRDefault="00B66E9B" w:rsidP="00756F82">
      <w:pPr>
        <w:pStyle w:val="ListParagraph"/>
        <w:numPr>
          <w:ilvl w:val="0"/>
          <w:numId w:val="18"/>
        </w:numPr>
        <w:spacing w:after="0" w:line="276" w:lineRule="auto"/>
        <w:ind w:left="993" w:hanging="284"/>
        <w:jc w:val="both"/>
        <w:rPr>
          <w:del w:id="498" w:author="Nguyễn Trần Minh Đức" w:date="2022-06-13T17:18:00Z"/>
          <w:rFonts w:ascii="Times New Roman" w:hAnsi="Times New Roman" w:cs="Times New Roman"/>
          <w:sz w:val="24"/>
          <w:szCs w:val="24"/>
          <w:lang w:val="vi-VN"/>
        </w:rPr>
      </w:pPr>
      <w:del w:id="499" w:author="Nguyễn Trần Minh Đức" w:date="2022-06-13T17:18:00Z">
        <w:r w:rsidDel="00231604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Mỏm tim chúc xuống, </w:delText>
        </w:r>
        <w:r w:rsidR="009B5968" w:rsidDel="00231604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góc </w:delText>
        </w:r>
        <w:r w:rsidR="00DA79F4" w:rsidDel="00231604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tâm hoành tù </w:delText>
        </w:r>
        <w:r w:rsidR="00DA79F4" w:rsidDel="00231604">
          <w:rPr>
            <w:rFonts w:ascii="Wingdings" w:eastAsia="Wingdings" w:hAnsi="Wingdings" w:cs="Wingdings"/>
            <w:sz w:val="24"/>
            <w:szCs w:val="24"/>
          </w:rPr>
          <w:delText>ð</w:delText>
        </w:r>
        <w:r w:rsidR="00DA79F4" w:rsidDel="00231604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 Lớn thất trái.</w:delText>
        </w:r>
      </w:del>
    </w:p>
    <w:p w14:paraId="09A6649F" w14:textId="53F55F87" w:rsidR="00A332B2" w:rsidRDefault="00A332B2" w:rsidP="00756F82">
      <w:pPr>
        <w:pStyle w:val="ListParagraph"/>
        <w:numPr>
          <w:ilvl w:val="0"/>
          <w:numId w:val="1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Cung động mạch chủ đóng vôi</w:t>
      </w:r>
      <w:r w:rsidR="008532FF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14:paraId="075E8F0B" w14:textId="72ADAA74" w:rsidR="008532FF" w:rsidRPr="00CF1467" w:rsidDel="00231604" w:rsidRDefault="00046553" w:rsidP="00756F82">
      <w:pPr>
        <w:pStyle w:val="ListParagraph"/>
        <w:numPr>
          <w:ilvl w:val="0"/>
          <w:numId w:val="18"/>
        </w:numPr>
        <w:spacing w:after="0" w:line="276" w:lineRule="auto"/>
        <w:ind w:left="993" w:hanging="284"/>
        <w:jc w:val="both"/>
        <w:rPr>
          <w:del w:id="500" w:author="Nguyễn Trần Minh Đức" w:date="2022-06-13T17:18:00Z"/>
          <w:rFonts w:ascii="Times New Roman" w:hAnsi="Times New Roman" w:cs="Times New Roman"/>
          <w:sz w:val="24"/>
          <w:szCs w:val="24"/>
          <w:lang w:val="vi-VN"/>
        </w:rPr>
      </w:pPr>
      <w:del w:id="501" w:author="Nguyễn Trần Minh Đức" w:date="2022-06-13T17:18:00Z">
        <w:r w:rsidDel="00231604">
          <w:rPr>
            <w:rFonts w:ascii="Times New Roman" w:hAnsi="Times New Roman" w:cs="Times New Roman"/>
            <w:sz w:val="24"/>
            <w:szCs w:val="24"/>
            <w:lang w:val="vi-VN"/>
          </w:rPr>
          <w:delText>R</w:delText>
        </w:r>
        <w:r w:rsidR="00344796" w:rsidRPr="00CF1467" w:rsidDel="00231604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ốn phổi đậm, mạch máu phổi ra 1/3 ngoài 2 bên phế trường </w:delText>
        </w:r>
        <w:r w:rsidDel="00231604">
          <w:rPr>
            <w:rFonts w:ascii="Wingdings" w:eastAsia="Wingdings" w:hAnsi="Wingdings" w:cs="Wingdings"/>
            <w:sz w:val="24"/>
            <w:szCs w:val="24"/>
          </w:rPr>
          <w:delText>ð</w:delText>
        </w:r>
        <w:r w:rsidR="00344796" w:rsidRPr="00CF1467" w:rsidDel="00231604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 tăng tuần hoàn phổi</w:delText>
        </w:r>
        <w:r w:rsidDel="00231604">
          <w:rPr>
            <w:rFonts w:ascii="Times New Roman" w:hAnsi="Times New Roman" w:cs="Times New Roman"/>
            <w:sz w:val="24"/>
            <w:szCs w:val="24"/>
            <w:lang w:val="vi-VN"/>
          </w:rPr>
          <w:delText>.</w:delText>
        </w:r>
      </w:del>
    </w:p>
    <w:p w14:paraId="622BD519" w14:textId="2CB7F15B" w:rsidR="008532FF" w:rsidRPr="00CF1467" w:rsidRDefault="008532FF" w:rsidP="00756F82">
      <w:pPr>
        <w:pStyle w:val="ListParagraph"/>
        <w:numPr>
          <w:ilvl w:val="0"/>
          <w:numId w:val="1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CF1467">
        <w:rPr>
          <w:rFonts w:ascii="Times New Roman" w:hAnsi="Times New Roman" w:cs="Times New Roman"/>
          <w:sz w:val="24"/>
          <w:szCs w:val="24"/>
          <w:lang w:val="vi-VN"/>
        </w:rPr>
        <w:t>Vòm hoành bình thường.</w:t>
      </w:r>
    </w:p>
    <w:p w14:paraId="27B2EF99" w14:textId="1C0EF706" w:rsidR="008532FF" w:rsidRPr="0009168C" w:rsidRDefault="008532FF" w:rsidP="00756F82">
      <w:pPr>
        <w:pStyle w:val="ListParagraph"/>
        <w:numPr>
          <w:ilvl w:val="0"/>
          <w:numId w:val="1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Không tràn dịch, tràn khí màng phổi.</w:t>
      </w:r>
    </w:p>
    <w:p w14:paraId="6A1C586E" w14:textId="06054E5F" w:rsidR="002A0C56" w:rsidRDefault="00046553" w:rsidP="008C6684">
      <w:pPr>
        <w:pStyle w:val="ListParagrap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Kết luận: </w:t>
      </w:r>
      <w:r w:rsidR="002A0C56">
        <w:rPr>
          <w:rFonts w:ascii="Times New Roman" w:hAnsi="Times New Roman" w:cs="Times New Roman"/>
          <w:sz w:val="24"/>
          <w:szCs w:val="24"/>
          <w:lang w:val="vi-VN"/>
        </w:rPr>
        <w:t xml:space="preserve">Hình ảnh X-quang </w:t>
      </w:r>
      <w:del w:id="502" w:author="Nguyễn Trần Minh Đức" w:date="2022-06-13T17:19:00Z">
        <w:r w:rsidR="002A0C56" w:rsidDel="00842C64">
          <w:rPr>
            <w:rFonts w:ascii="Times New Roman" w:hAnsi="Times New Roman" w:cs="Times New Roman"/>
            <w:sz w:val="24"/>
            <w:szCs w:val="24"/>
            <w:lang w:val="vi-VN"/>
          </w:rPr>
          <w:delText>phù hợp suy tim sung huyết và dãn thất trái</w:delText>
        </w:r>
      </w:del>
      <w:ins w:id="503" w:author="Nguyễn Trần Minh Đức" w:date="2022-06-13T17:19:00Z">
        <w:r w:rsidR="00842C64">
          <w:rPr>
            <w:rFonts w:ascii="Times New Roman" w:hAnsi="Times New Roman" w:cs="Times New Roman"/>
            <w:sz w:val="24"/>
            <w:szCs w:val="24"/>
            <w:lang w:val="vi-VN"/>
          </w:rPr>
          <w:t>bình th</w:t>
        </w:r>
        <w:r w:rsidR="00ED1B12">
          <w:rPr>
            <w:rFonts w:ascii="Times New Roman" w:hAnsi="Times New Roman" w:cs="Times New Roman"/>
            <w:sz w:val="24"/>
            <w:szCs w:val="24"/>
            <w:lang w:val="vi-VN"/>
          </w:rPr>
          <w:t>ư</w:t>
        </w:r>
      </w:ins>
      <w:ins w:id="504" w:author="Nguyễn Trần Minh Đức" w:date="2022-06-13T17:20:00Z">
        <w:r w:rsidR="00ED1B12">
          <w:rPr>
            <w:rFonts w:ascii="Times New Roman" w:hAnsi="Times New Roman" w:cs="Times New Roman"/>
            <w:sz w:val="24"/>
            <w:szCs w:val="24"/>
            <w:lang w:val="vi-VN"/>
          </w:rPr>
          <w:t>ờng, không nhìn thấy hình ảnh phù phổi</w:t>
        </w:r>
      </w:ins>
      <w:r w:rsidR="002A0C56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14:paraId="37708334" w14:textId="694FE7F1" w:rsidR="002A0C56" w:rsidDel="00E679EA" w:rsidRDefault="002A0C56" w:rsidP="008C6684">
      <w:pPr>
        <w:pStyle w:val="ListParagraph"/>
        <w:spacing w:after="0" w:line="276" w:lineRule="auto"/>
        <w:ind w:left="709"/>
        <w:jc w:val="both"/>
        <w:rPr>
          <w:del w:id="505" w:author="Nguyễn Trần Minh Đức" w:date="2022-06-13T17:21:00Z"/>
          <w:rFonts w:ascii="Times New Roman" w:hAnsi="Times New Roman" w:cs="Times New Roman"/>
          <w:sz w:val="24"/>
          <w:szCs w:val="24"/>
          <w:lang w:val="vi-VN"/>
        </w:rPr>
      </w:pPr>
    </w:p>
    <w:p w14:paraId="769F8D9A" w14:textId="0118D207" w:rsidR="00A12413" w:rsidRPr="001E069F" w:rsidRDefault="008532FF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vi-VN"/>
          <w:rPrChange w:id="506" w:author="Nguyễn Trần Minh Đức" w:date="2022-06-13T17:23:00Z">
            <w:rPr>
              <w:lang w:val="vi-VN"/>
            </w:rPr>
          </w:rPrChange>
        </w:rPr>
        <w:pPrChange w:id="507" w:author="Nguyễn Trần Minh Đức" w:date="2022-06-13T17:23:00Z">
          <w:pPr>
            <w:pStyle w:val="ListParagraph"/>
            <w:spacing w:after="0" w:line="276" w:lineRule="auto"/>
            <w:ind w:left="709"/>
            <w:jc w:val="both"/>
          </w:pPr>
        </w:pPrChange>
      </w:pPr>
      <w:del w:id="508" w:author="Nguyễn Trần Minh Đức" w:date="2022-06-13T17:23:00Z">
        <w:r w:rsidRPr="001E069F" w:rsidDel="001E069F">
          <w:rPr>
            <w:rFonts w:ascii="Times New Roman" w:hAnsi="Times New Roman" w:cs="Times New Roman"/>
            <w:sz w:val="24"/>
            <w:szCs w:val="24"/>
            <w:lang w:val="vi-VN"/>
            <w:rPrChange w:id="509" w:author="Nguyễn Trần Minh Đức" w:date="2022-06-13T17:23:00Z">
              <w:rPr>
                <w:lang w:val="vi-VN"/>
              </w:rPr>
            </w:rPrChange>
          </w:rPr>
          <w:delText xml:space="preserve"> </w:delText>
        </w:r>
      </w:del>
    </w:p>
    <w:p w14:paraId="65E4B510" w14:textId="32BFFB04" w:rsidR="00206BE4" w:rsidRPr="00035248" w:rsidDel="001E069F" w:rsidRDefault="002C6868" w:rsidP="00035248">
      <w:pPr>
        <w:pStyle w:val="ListParagraph"/>
        <w:numPr>
          <w:ilvl w:val="1"/>
          <w:numId w:val="1"/>
        </w:numPr>
        <w:spacing w:after="0" w:line="276" w:lineRule="auto"/>
        <w:ind w:left="709" w:hanging="283"/>
        <w:jc w:val="both"/>
        <w:rPr>
          <w:del w:id="510" w:author="Nguyễn Trần Minh Đức" w:date="2022-06-13T17:22:00Z"/>
          <w:rFonts w:ascii="Times New Roman" w:hAnsi="Times New Roman" w:cs="Times New Roman"/>
          <w:sz w:val="24"/>
          <w:szCs w:val="24"/>
        </w:rPr>
      </w:pPr>
      <w:del w:id="511" w:author="Nguyễn Trần Minh Đức" w:date="2022-06-13T17:22:00Z">
        <w:r w:rsidDel="001E069F">
          <w:rPr>
            <w:rFonts w:ascii="Times New Roman" w:hAnsi="Times New Roman" w:cs="Times New Roman"/>
            <w:sz w:val="24"/>
            <w:szCs w:val="24"/>
          </w:rPr>
          <w:delText>Siêu âm tim gắng sức</w:delText>
        </w:r>
        <w:r w:rsidR="00E4185B" w:rsidDel="001E069F">
          <w:rPr>
            <w:rFonts w:ascii="Times New Roman" w:hAnsi="Times New Roman" w:cs="Times New Roman"/>
            <w:sz w:val="24"/>
            <w:szCs w:val="24"/>
            <w:lang w:val="vi-VN"/>
          </w:rPr>
          <w:delText>, điện tâm dồ gắng sức</w:delText>
        </w:r>
        <w:r w:rsidR="00C84998" w:rsidDel="001E069F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 </w:delText>
        </w:r>
        <w:r w:rsidR="00CB6735" w:rsidDel="001E069F">
          <w:rPr>
            <w:rFonts w:ascii="Times New Roman" w:hAnsi="Times New Roman" w:cs="Times New Roman"/>
            <w:sz w:val="24"/>
            <w:szCs w:val="24"/>
            <w:lang w:val="vi-VN"/>
          </w:rPr>
          <w:delText>bằng chích Dobutamine</w:delText>
        </w:r>
      </w:del>
    </w:p>
    <w:p w14:paraId="167770E6" w14:textId="34D211C9" w:rsidR="00B91950" w:rsidDel="007D5DF9" w:rsidRDefault="00206BE4" w:rsidP="00B91950">
      <w:pPr>
        <w:pStyle w:val="ListParagraph"/>
        <w:spacing w:after="0" w:line="276" w:lineRule="auto"/>
        <w:ind w:left="709"/>
        <w:jc w:val="both"/>
        <w:rPr>
          <w:del w:id="512" w:author="Nguyễn Trần Minh Đức" w:date="2022-06-13T17:22:00Z"/>
          <w:rFonts w:ascii="Times New Roman" w:hAnsi="Times New Roman" w:cs="Times New Roman"/>
          <w:sz w:val="24"/>
          <w:szCs w:val="24"/>
        </w:rPr>
      </w:pPr>
      <w:del w:id="513" w:author="Nguyễn Trần Minh Đức" w:date="2022-06-13T17:22:00Z">
        <w:r w:rsidRPr="00206BE4" w:rsidDel="007D5DF9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6E9CCF2B" wp14:editId="67769768">
              <wp:extent cx="6169572" cy="4651172"/>
              <wp:effectExtent l="0" t="0" r="3175" b="0"/>
              <wp:docPr id="3" name="Hình ảnh 3" descr="Ảnh có chứa bàn&#10;&#10;Mô tả được tạo tự độ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Hình ảnh 3" descr="Ảnh có chứa bàn&#10;&#10;Mô tả được tạo tự động"/>
                      <pic:cNvPicPr/>
                    </pic:nvPicPr>
                    <pic:blipFill>
                      <a:blip r:embed="rId13"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14">
                                <a14:imgEffect>
                                  <a14:brightnessContrast bright="10000" contrast="20000"/>
                                </a14:imgEffect>
                              </a14:imgLayer>
                            </a14:imgProps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78984" cy="465826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D352B39" w14:textId="52AA64D8" w:rsidR="00733AD3" w:rsidDel="007D5DF9" w:rsidRDefault="008E7F03" w:rsidP="00B91950">
      <w:pPr>
        <w:pStyle w:val="ListParagraph"/>
        <w:spacing w:after="0" w:line="276" w:lineRule="auto"/>
        <w:ind w:left="709"/>
        <w:jc w:val="both"/>
        <w:rPr>
          <w:del w:id="514" w:author="Nguyễn Trần Minh Đức" w:date="2022-06-13T17:22:00Z"/>
          <w:rFonts w:ascii="Times New Roman" w:hAnsi="Times New Roman" w:cs="Times New Roman"/>
          <w:sz w:val="24"/>
          <w:szCs w:val="24"/>
        </w:rPr>
      </w:pPr>
      <w:del w:id="515" w:author="Nguyễn Trần Minh Đức" w:date="2022-06-13T17:22:00Z">
        <w:r w:rsidDel="007D5DF9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497F9DC6" wp14:editId="0DE3FC7E">
              <wp:extent cx="6169025" cy="4036926"/>
              <wp:effectExtent l="0" t="0" r="3175" b="1905"/>
              <wp:docPr id="10" name="Hình ảnh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Hình ảnh 9"/>
                      <pic:cNvPicPr/>
                    </pic:nvPicPr>
                    <pic:blipFill rotWithShape="1"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2836" b="50952"/>
                      <a:stretch/>
                    </pic:blipFill>
                    <pic:spPr bwMode="auto">
                      <a:xfrm>
                        <a:off x="0" y="0"/>
                        <a:ext cx="6170345" cy="403779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1E339616" w14:textId="27758D2D" w:rsidR="0013368E" w:rsidDel="007D5DF9" w:rsidRDefault="009473ED" w:rsidP="00B91950">
      <w:pPr>
        <w:pStyle w:val="ListParagraph"/>
        <w:spacing w:after="0" w:line="276" w:lineRule="auto"/>
        <w:ind w:left="709"/>
        <w:jc w:val="both"/>
        <w:rPr>
          <w:del w:id="516" w:author="Nguyễn Trần Minh Đức" w:date="2022-06-13T17:22:00Z"/>
          <w:rFonts w:ascii="Times New Roman" w:hAnsi="Times New Roman" w:cs="Times New Roman"/>
          <w:sz w:val="24"/>
          <w:szCs w:val="24"/>
        </w:rPr>
      </w:pPr>
      <w:del w:id="517" w:author="Nguyễn Trần Minh Đức" w:date="2022-06-13T17:22:00Z">
        <w:r w:rsidDel="007D5DF9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18D22737" wp14:editId="7EBB4B4F">
              <wp:extent cx="6326824" cy="4590415"/>
              <wp:effectExtent l="0" t="0" r="0" b="0"/>
              <wp:docPr id="9" name="Hình ảnh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Hình ảnh 9"/>
                      <pic:cNvPicPr/>
                    </pic:nvPicPr>
                    <pic:blipFill rotWithShape="1"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48763"/>
                      <a:stretch/>
                    </pic:blipFill>
                    <pic:spPr bwMode="auto">
                      <a:xfrm>
                        <a:off x="0" y="0"/>
                        <a:ext cx="6327227" cy="459070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45440A90" w14:textId="3356A04F" w:rsidR="00045BF6" w:rsidDel="007D5DF9" w:rsidRDefault="00C56855" w:rsidP="00B91950">
      <w:pPr>
        <w:pStyle w:val="ListParagraph"/>
        <w:spacing w:after="0" w:line="276" w:lineRule="auto"/>
        <w:ind w:left="709"/>
        <w:jc w:val="both"/>
        <w:rPr>
          <w:del w:id="518" w:author="Nguyễn Trần Minh Đức" w:date="2022-06-13T17:22:00Z"/>
          <w:rFonts w:ascii="Times New Roman" w:hAnsi="Times New Roman" w:cs="Times New Roman"/>
          <w:sz w:val="24"/>
          <w:szCs w:val="24"/>
        </w:rPr>
      </w:pPr>
      <w:del w:id="519" w:author="Nguyễn Trần Minh Đức" w:date="2022-06-13T17:22:00Z">
        <w:r w:rsidDel="007D5DF9">
          <w:rPr>
            <w:rFonts w:ascii="Wingdings" w:eastAsia="Wingdings" w:hAnsi="Wingdings" w:cs="Wingdings"/>
            <w:sz w:val="24"/>
            <w:szCs w:val="24"/>
          </w:rPr>
          <w:delText>ð</w:delText>
        </w:r>
        <w:r w:rsidR="00DD17F3" w:rsidDel="007D5DF9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  <w:r w:rsidR="00045BF6" w:rsidDel="007D5DF9">
          <w:rPr>
            <w:rFonts w:ascii="Times New Roman" w:hAnsi="Times New Roman" w:cs="Times New Roman"/>
            <w:sz w:val="24"/>
            <w:szCs w:val="24"/>
          </w:rPr>
          <w:delText>Chỉ định chụp mạch vành</w:delText>
        </w:r>
      </w:del>
    </w:p>
    <w:p w14:paraId="5CF32BF4" w14:textId="3C24406F" w:rsidR="00733AD3" w:rsidDel="007D5DF9" w:rsidRDefault="00EE0DA9" w:rsidP="00B91950">
      <w:pPr>
        <w:pStyle w:val="ListParagraph"/>
        <w:spacing w:after="0" w:line="276" w:lineRule="auto"/>
        <w:ind w:left="709"/>
        <w:jc w:val="both"/>
        <w:rPr>
          <w:del w:id="520" w:author="Nguyễn Trần Minh Đức" w:date="2022-06-13T17:22:00Z"/>
          <w:rFonts w:ascii="Times New Roman" w:hAnsi="Times New Roman" w:cs="Times New Roman"/>
          <w:sz w:val="24"/>
          <w:szCs w:val="24"/>
        </w:rPr>
      </w:pPr>
      <w:del w:id="521" w:author="Nguyễn Trần Minh Đức" w:date="2022-06-13T17:22:00Z">
        <w:r w:rsidDel="007D5DF9">
          <w:rPr>
            <w:rFonts w:ascii="Times New Roman" w:hAnsi="Times New Roman" w:cs="Times New Roman"/>
            <w:sz w:val="24"/>
            <w:szCs w:val="24"/>
          </w:rPr>
          <w:delText xml:space="preserve"> </w:delText>
        </w:r>
      </w:del>
    </w:p>
    <w:p w14:paraId="243366A1" w14:textId="51E5E3A3" w:rsidR="00FE3057" w:rsidDel="007D5DF9" w:rsidRDefault="00FE3057" w:rsidP="00B91950">
      <w:pPr>
        <w:pStyle w:val="ListParagraph"/>
        <w:spacing w:after="0" w:line="276" w:lineRule="auto"/>
        <w:ind w:left="709"/>
        <w:jc w:val="both"/>
        <w:rPr>
          <w:del w:id="522" w:author="Nguyễn Trần Minh Đức" w:date="2022-06-13T17:22:00Z"/>
          <w:rFonts w:ascii="Times New Roman" w:hAnsi="Times New Roman" w:cs="Times New Roman"/>
          <w:sz w:val="24"/>
          <w:szCs w:val="24"/>
        </w:rPr>
      </w:pPr>
      <w:del w:id="523" w:author="Nguyễn Trần Minh Đức" w:date="2022-06-13T17:22:00Z">
        <w:r w:rsidRPr="00FE3057" w:rsidDel="007D5DF9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21E07B5A" wp14:editId="7DF60D92">
              <wp:extent cx="6383215" cy="3100588"/>
              <wp:effectExtent l="0" t="0" r="0" b="5080"/>
              <wp:docPr id="4" name="Hình ảnh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17">
                                <a14:imgEffect>
                                  <a14:brightnessContrast bright="10000" contrast="20000"/>
                                </a14:imgEffect>
                              </a14:imgLayer>
                            </a14:imgProps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15534" cy="311628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72FA82C2" w14:textId="7B5AD73A" w:rsidR="00A12413" w:rsidDel="007D5DF9" w:rsidRDefault="00A12413" w:rsidP="00B91950">
      <w:pPr>
        <w:pStyle w:val="ListParagraph"/>
        <w:spacing w:after="0" w:line="276" w:lineRule="auto"/>
        <w:ind w:left="709"/>
        <w:jc w:val="both"/>
        <w:rPr>
          <w:del w:id="524" w:author="Nguyễn Trần Minh Đức" w:date="2022-06-13T17:22:00Z"/>
          <w:rFonts w:ascii="Times New Roman" w:hAnsi="Times New Roman" w:cs="Times New Roman"/>
          <w:sz w:val="24"/>
          <w:szCs w:val="24"/>
        </w:rPr>
      </w:pPr>
    </w:p>
    <w:p w14:paraId="7BA30122" w14:textId="4C6BAE08" w:rsidR="008A4664" w:rsidDel="007D5DF9" w:rsidRDefault="008A4664" w:rsidP="00B91950">
      <w:pPr>
        <w:pStyle w:val="ListParagraph"/>
        <w:spacing w:after="0" w:line="276" w:lineRule="auto"/>
        <w:ind w:left="709"/>
        <w:jc w:val="both"/>
        <w:rPr>
          <w:del w:id="525" w:author="Nguyễn Trần Minh Đức" w:date="2022-06-13T17:22:00Z"/>
          <w:rFonts w:ascii="Times New Roman" w:hAnsi="Times New Roman" w:cs="Times New Roman"/>
          <w:sz w:val="24"/>
          <w:szCs w:val="24"/>
        </w:rPr>
      </w:pPr>
      <w:del w:id="526" w:author="Nguyễn Trần Minh Đức" w:date="2022-06-13T17:22:00Z">
        <w:r w:rsidRPr="008A4664" w:rsidDel="007D5DF9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68BDBA8F" wp14:editId="33A614B3">
              <wp:extent cx="6389076" cy="3248963"/>
              <wp:effectExtent l="0" t="0" r="0" b="8890"/>
              <wp:docPr id="5" name="Hình ảnh 5" descr="Ảnh có chứa văn bản&#10;&#10;Mô tả được tạo tự độ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Hình ảnh 5" descr="Ảnh có chứa văn bản&#10;&#10;Mô tả được tạo tự động"/>
                      <pic:cNvPicPr/>
                    </pic:nvPicPr>
                    <pic:blipFill>
                      <a:blip r:embed="rId18"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19">
                                <a14:imgEffect>
                                  <a14:brightnessContrast bright="5000" contrast="20000"/>
                                </a14:imgEffect>
                              </a14:imgLayer>
                            </a14:imgProps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5960" cy="325754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85712FB" w14:textId="5A004165" w:rsidR="008A4664" w:rsidDel="007D5DF9" w:rsidRDefault="008A4664" w:rsidP="00B91950">
      <w:pPr>
        <w:pStyle w:val="ListParagraph"/>
        <w:spacing w:after="0" w:line="276" w:lineRule="auto"/>
        <w:ind w:left="709"/>
        <w:jc w:val="both"/>
        <w:rPr>
          <w:del w:id="527" w:author="Nguyễn Trần Minh Đức" w:date="2022-06-13T17:22:00Z"/>
          <w:rFonts w:ascii="Times New Roman" w:hAnsi="Times New Roman" w:cs="Times New Roman"/>
          <w:sz w:val="24"/>
          <w:szCs w:val="24"/>
        </w:rPr>
      </w:pPr>
    </w:p>
    <w:p w14:paraId="4A14767C" w14:textId="56D9AD63" w:rsidR="00CE5904" w:rsidDel="007D5DF9" w:rsidRDefault="00CE5904" w:rsidP="00B91950">
      <w:pPr>
        <w:pStyle w:val="ListParagraph"/>
        <w:spacing w:after="0" w:line="276" w:lineRule="auto"/>
        <w:ind w:left="709"/>
        <w:jc w:val="both"/>
        <w:rPr>
          <w:del w:id="528" w:author="Nguyễn Trần Minh Đức" w:date="2022-06-13T17:22:00Z"/>
          <w:rFonts w:ascii="Times New Roman" w:hAnsi="Times New Roman" w:cs="Times New Roman"/>
          <w:sz w:val="24"/>
          <w:szCs w:val="24"/>
        </w:rPr>
      </w:pPr>
    </w:p>
    <w:p w14:paraId="718F15F1" w14:textId="77DD85CE" w:rsidR="00CE5904" w:rsidDel="007D5DF9" w:rsidRDefault="00CE5904" w:rsidP="00B91950">
      <w:pPr>
        <w:pStyle w:val="ListParagraph"/>
        <w:spacing w:after="0" w:line="276" w:lineRule="auto"/>
        <w:ind w:left="709"/>
        <w:jc w:val="both"/>
        <w:rPr>
          <w:del w:id="529" w:author="Nguyễn Trần Minh Đức" w:date="2022-06-13T17:22:00Z"/>
          <w:rFonts w:ascii="Times New Roman" w:hAnsi="Times New Roman" w:cs="Times New Roman"/>
          <w:sz w:val="24"/>
          <w:szCs w:val="24"/>
        </w:rPr>
      </w:pPr>
    </w:p>
    <w:p w14:paraId="17C84BCF" w14:textId="6CA66CEC" w:rsidR="00CB3E32" w:rsidDel="007D5DF9" w:rsidRDefault="00CB3E32" w:rsidP="00B91950">
      <w:pPr>
        <w:pStyle w:val="ListParagraph"/>
        <w:spacing w:after="0" w:line="276" w:lineRule="auto"/>
        <w:ind w:left="709"/>
        <w:jc w:val="both"/>
        <w:rPr>
          <w:del w:id="530" w:author="Nguyễn Trần Minh Đức" w:date="2022-06-13T17:22:00Z"/>
          <w:rFonts w:ascii="Times New Roman" w:hAnsi="Times New Roman" w:cs="Times New Roman"/>
          <w:sz w:val="24"/>
          <w:szCs w:val="24"/>
        </w:rPr>
      </w:pPr>
      <w:del w:id="531" w:author="Nguyễn Trần Minh Đức" w:date="2022-06-13T17:22:00Z">
        <w:r w:rsidRPr="00CB3E32" w:rsidDel="007D5DF9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4F12D647" wp14:editId="76F86E22">
              <wp:extent cx="6371492" cy="3062446"/>
              <wp:effectExtent l="0" t="0" r="0" b="5080"/>
              <wp:docPr id="6" name="Hình ảnh 6" descr="Ảnh có chứa văn bản&#10;&#10;Mô tả được tạo tự độ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Hình ảnh 6" descr="Ảnh có chứa văn bản&#10;&#10;Mô tả được tạo tự động"/>
                      <pic:cNvPicPr/>
                    </pic:nvPicPr>
                    <pic:blipFill>
                      <a:blip r:embed="rId20"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21">
                                <a14:imgEffect>
                                  <a14:brightnessContrast bright="5000" contrast="20000"/>
                                </a14:imgEffect>
                              </a14:imgLayer>
                            </a14:imgProps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94150" cy="307333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108EEF13" w14:textId="47AD7931" w:rsidR="00CB3E32" w:rsidDel="007D5DF9" w:rsidRDefault="00CB3E32" w:rsidP="00B91950">
      <w:pPr>
        <w:pStyle w:val="ListParagraph"/>
        <w:spacing w:after="0" w:line="276" w:lineRule="auto"/>
        <w:ind w:left="709"/>
        <w:jc w:val="both"/>
        <w:rPr>
          <w:del w:id="532" w:author="Nguyễn Trần Minh Đức" w:date="2022-06-13T17:22:00Z"/>
          <w:rFonts w:ascii="Times New Roman" w:hAnsi="Times New Roman" w:cs="Times New Roman"/>
          <w:sz w:val="24"/>
          <w:szCs w:val="24"/>
        </w:rPr>
      </w:pPr>
    </w:p>
    <w:p w14:paraId="5F80AC3E" w14:textId="68EA92FF" w:rsidR="00CB3E32" w:rsidDel="007D5DF9" w:rsidRDefault="00124035" w:rsidP="00B91950">
      <w:pPr>
        <w:pStyle w:val="ListParagraph"/>
        <w:spacing w:after="0" w:line="276" w:lineRule="auto"/>
        <w:ind w:left="709"/>
        <w:jc w:val="both"/>
        <w:rPr>
          <w:del w:id="533" w:author="Nguyễn Trần Minh Đức" w:date="2022-06-13T17:22:00Z"/>
          <w:rFonts w:ascii="Times New Roman" w:hAnsi="Times New Roman" w:cs="Times New Roman"/>
          <w:sz w:val="24"/>
          <w:szCs w:val="24"/>
        </w:rPr>
      </w:pPr>
      <w:del w:id="534" w:author="Nguyễn Trần Minh Đức" w:date="2022-06-13T17:22:00Z">
        <w:r w:rsidRPr="00124035" w:rsidDel="007D5DF9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5C83B400" wp14:editId="774A5BC0">
              <wp:extent cx="6377353" cy="3142618"/>
              <wp:effectExtent l="0" t="0" r="4445" b="635"/>
              <wp:docPr id="7" name="Hình ảnh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23">
                                <a14:imgEffect>
                                  <a14:brightnessContrast bright="5000" contrast="20000"/>
                                </a14:imgEffect>
                              </a14:imgLayer>
                            </a14:imgProps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96644" cy="315212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4765801" w14:textId="0A162F02" w:rsidR="00CE5904" w:rsidRPr="00267F5C" w:rsidDel="007D5DF9" w:rsidRDefault="00CE5904" w:rsidP="00267F5C">
      <w:pPr>
        <w:spacing w:after="0" w:line="276" w:lineRule="auto"/>
        <w:jc w:val="both"/>
        <w:rPr>
          <w:del w:id="535" w:author="Nguyễn Trần Minh Đức" w:date="2022-06-13T17:22:00Z"/>
          <w:rFonts w:ascii="Times New Roman" w:hAnsi="Times New Roman" w:cs="Times New Roman"/>
          <w:sz w:val="24"/>
          <w:szCs w:val="24"/>
        </w:rPr>
      </w:pPr>
    </w:p>
    <w:p w14:paraId="3AAF6050" w14:textId="1016288F" w:rsidR="00CE5904" w:rsidDel="007D5DF9" w:rsidRDefault="00CE5904" w:rsidP="00B91950">
      <w:pPr>
        <w:pStyle w:val="ListParagraph"/>
        <w:spacing w:after="0" w:line="276" w:lineRule="auto"/>
        <w:ind w:left="709"/>
        <w:jc w:val="both"/>
        <w:rPr>
          <w:del w:id="536" w:author="Nguyễn Trần Minh Đức" w:date="2022-06-13T17:22:00Z"/>
          <w:rFonts w:ascii="Times New Roman" w:hAnsi="Times New Roman" w:cs="Times New Roman"/>
          <w:sz w:val="24"/>
          <w:szCs w:val="24"/>
        </w:rPr>
      </w:pPr>
    </w:p>
    <w:p w14:paraId="03318200" w14:textId="1DB31459" w:rsidR="00741CF1" w:rsidDel="007D5DF9" w:rsidRDefault="00741CF1" w:rsidP="00B91950">
      <w:pPr>
        <w:pStyle w:val="ListParagraph"/>
        <w:spacing w:after="0" w:line="276" w:lineRule="auto"/>
        <w:ind w:left="709"/>
        <w:jc w:val="both"/>
        <w:rPr>
          <w:del w:id="537" w:author="Nguyễn Trần Minh Đức" w:date="2022-06-13T17:22:00Z"/>
          <w:rFonts w:ascii="Times New Roman" w:hAnsi="Times New Roman" w:cs="Times New Roman"/>
          <w:sz w:val="24"/>
          <w:szCs w:val="24"/>
        </w:rPr>
      </w:pPr>
      <w:del w:id="538" w:author="Nguyễn Trần Minh Đức" w:date="2022-06-13T17:22:00Z">
        <w:r w:rsidRPr="00741CF1" w:rsidDel="007D5DF9"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034BA8BE" wp14:editId="7AC87556">
              <wp:extent cx="6377305" cy="3193376"/>
              <wp:effectExtent l="0" t="0" r="4445" b="7620"/>
              <wp:docPr id="8" name="Hình ảnh 8" descr="Ảnh có chứa văn bản&#10;&#10;Mô tả được tạo tự độ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Hình ảnh 8" descr="Ảnh có chứa văn bản&#10;&#10;Mô tả được tạo tự động"/>
                      <pic:cNvPicPr/>
                    </pic:nvPicPr>
                    <pic:blipFill>
                      <a:blip r:embed="rId24"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25">
                                <a14:imgEffect>
                                  <a14:brightnessContrast bright="5000" contrast="20000"/>
                                </a14:imgEffect>
                              </a14:imgLayer>
                            </a14:imgProps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82394" cy="319592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00482FB7" w14:textId="3F7C6919" w:rsidR="00741CF1" w:rsidDel="001E069F" w:rsidRDefault="00741CF1" w:rsidP="00B91950">
      <w:pPr>
        <w:pStyle w:val="ListParagraph"/>
        <w:spacing w:after="0" w:line="276" w:lineRule="auto"/>
        <w:ind w:left="709"/>
        <w:jc w:val="both"/>
        <w:rPr>
          <w:del w:id="539" w:author="Nguyễn Trần Minh Đức" w:date="2022-06-13T17:22:00Z"/>
          <w:rFonts w:ascii="Times New Roman" w:hAnsi="Times New Roman" w:cs="Times New Roman"/>
          <w:sz w:val="24"/>
          <w:szCs w:val="24"/>
        </w:rPr>
      </w:pPr>
    </w:p>
    <w:p w14:paraId="65A78180" w14:textId="30776012" w:rsidR="00CE5904" w:rsidRPr="001E069F" w:rsidDel="001E069F" w:rsidRDefault="00CE5904">
      <w:pPr>
        <w:spacing w:after="0" w:line="276" w:lineRule="auto"/>
        <w:jc w:val="both"/>
        <w:rPr>
          <w:del w:id="540" w:author="Nguyễn Trần Minh Đức" w:date="2022-06-13T17:22:00Z"/>
          <w:rFonts w:ascii="Times New Roman" w:hAnsi="Times New Roman" w:cs="Times New Roman"/>
          <w:sz w:val="24"/>
          <w:szCs w:val="24"/>
          <w:rPrChange w:id="541" w:author="Nguyễn Trần Minh Đức" w:date="2022-06-13T17:22:00Z">
            <w:rPr>
              <w:del w:id="542" w:author="Nguyễn Trần Minh Đức" w:date="2022-06-13T17:22:00Z"/>
            </w:rPr>
          </w:rPrChange>
        </w:rPr>
        <w:pPrChange w:id="543" w:author="Nguyễn Trần Minh Đức" w:date="2022-06-13T17:22:00Z">
          <w:pPr>
            <w:pStyle w:val="ListParagraph"/>
            <w:spacing w:after="0" w:line="276" w:lineRule="auto"/>
            <w:ind w:left="709"/>
            <w:jc w:val="both"/>
          </w:pPr>
        </w:pPrChange>
      </w:pPr>
    </w:p>
    <w:p w14:paraId="6BC9EE69" w14:textId="75BFD3D2" w:rsidR="002C6868" w:rsidRDefault="00396C1D" w:rsidP="004F428D">
      <w:pPr>
        <w:pStyle w:val="ListParagrap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Công thức máu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1719"/>
        <w:gridCol w:w="1111"/>
        <w:gridCol w:w="2239"/>
        <w:gridCol w:w="1661"/>
        <w:gridCol w:w="920"/>
        <w:gridCol w:w="2431"/>
      </w:tblGrid>
      <w:tr w:rsidR="005201B7" w14:paraId="521ECC0D" w14:textId="77777777" w:rsidTr="00397463">
        <w:tc>
          <w:tcPr>
            <w:tcW w:w="1719" w:type="dxa"/>
            <w:shd w:val="clear" w:color="auto" w:fill="D9D9D9" w:themeFill="background1" w:themeFillShade="D9"/>
          </w:tcPr>
          <w:p w14:paraId="1683A065" w14:textId="77777777" w:rsidR="00F02E71" w:rsidRPr="00A14B99" w:rsidRDefault="00F02E71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544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</w:p>
        </w:tc>
        <w:tc>
          <w:tcPr>
            <w:tcW w:w="1111" w:type="dxa"/>
          </w:tcPr>
          <w:p w14:paraId="52ACF1F8" w14:textId="50C24618" w:rsidR="00F02E71" w:rsidRPr="00A14B99" w:rsidRDefault="005201B7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45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46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31/05</w:t>
            </w:r>
          </w:p>
        </w:tc>
        <w:tc>
          <w:tcPr>
            <w:tcW w:w="2239" w:type="dxa"/>
          </w:tcPr>
          <w:p w14:paraId="4FCBA889" w14:textId="3EE9C2DF" w:rsidR="00F02E71" w:rsidRPr="00A14B99" w:rsidRDefault="005201B7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47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48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Khoảng tham chiếu</w:t>
            </w:r>
          </w:p>
        </w:tc>
        <w:tc>
          <w:tcPr>
            <w:tcW w:w="1661" w:type="dxa"/>
            <w:shd w:val="clear" w:color="auto" w:fill="D9D9D9" w:themeFill="background1" w:themeFillShade="D9"/>
          </w:tcPr>
          <w:p w14:paraId="530D69C2" w14:textId="77777777" w:rsidR="00F02E71" w:rsidRPr="00A14B99" w:rsidRDefault="00F02E71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549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</w:p>
        </w:tc>
        <w:tc>
          <w:tcPr>
            <w:tcW w:w="920" w:type="dxa"/>
          </w:tcPr>
          <w:p w14:paraId="449F1716" w14:textId="4312504F" w:rsidR="00F02E71" w:rsidRPr="00A14B99" w:rsidRDefault="005201B7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50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51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3</w:t>
            </w:r>
            <w:r w:rsidR="00106656"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52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1/</w:t>
            </w: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53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05</w:t>
            </w:r>
          </w:p>
        </w:tc>
        <w:tc>
          <w:tcPr>
            <w:tcW w:w="2431" w:type="dxa"/>
          </w:tcPr>
          <w:p w14:paraId="26457824" w14:textId="04BDDF74" w:rsidR="00F02E71" w:rsidRPr="00A14B99" w:rsidRDefault="005201B7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54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55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Khoảng tham chiếu</w:t>
            </w:r>
          </w:p>
        </w:tc>
      </w:tr>
      <w:tr w:rsidR="00361233" w14:paraId="5A159D30" w14:textId="77777777" w:rsidTr="00397463">
        <w:tc>
          <w:tcPr>
            <w:tcW w:w="1719" w:type="dxa"/>
            <w:shd w:val="clear" w:color="auto" w:fill="D9D9D9" w:themeFill="background1" w:themeFillShade="D9"/>
          </w:tcPr>
          <w:p w14:paraId="7F75565B" w14:textId="08DE4606" w:rsidR="00337497" w:rsidRPr="00A14B99" w:rsidRDefault="00337497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56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57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WBC</w:t>
            </w:r>
          </w:p>
        </w:tc>
        <w:tc>
          <w:tcPr>
            <w:tcW w:w="1111" w:type="dxa"/>
          </w:tcPr>
          <w:p w14:paraId="537ED7D2" w14:textId="741071B4" w:rsidR="00337497" w:rsidRPr="00A14B99" w:rsidRDefault="00385B1A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558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rPrChange w:id="559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8.10</w:t>
            </w:r>
          </w:p>
        </w:tc>
        <w:tc>
          <w:tcPr>
            <w:tcW w:w="2239" w:type="dxa"/>
          </w:tcPr>
          <w:p w14:paraId="442A6962" w14:textId="218B879B" w:rsidR="00337497" w:rsidRPr="00A14B99" w:rsidRDefault="00AB74F4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560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rPrChange w:id="561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4-10 G/L</w:t>
            </w:r>
          </w:p>
        </w:tc>
        <w:tc>
          <w:tcPr>
            <w:tcW w:w="1661" w:type="dxa"/>
            <w:shd w:val="clear" w:color="auto" w:fill="D9D9D9" w:themeFill="background1" w:themeFillShade="D9"/>
          </w:tcPr>
          <w:p w14:paraId="2A19A321" w14:textId="04B4406C" w:rsidR="00337497" w:rsidRPr="00A14B99" w:rsidRDefault="00E1106F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62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63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RBC</w:t>
            </w:r>
          </w:p>
        </w:tc>
        <w:tc>
          <w:tcPr>
            <w:tcW w:w="920" w:type="dxa"/>
          </w:tcPr>
          <w:p w14:paraId="3493EA40" w14:textId="65FDF077" w:rsidR="00337497" w:rsidRPr="00A14B99" w:rsidRDefault="00F25991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64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65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4.52</w:t>
            </w:r>
          </w:p>
        </w:tc>
        <w:tc>
          <w:tcPr>
            <w:tcW w:w="2431" w:type="dxa"/>
          </w:tcPr>
          <w:p w14:paraId="298E7B1C" w14:textId="6AB4762C" w:rsidR="00337497" w:rsidRPr="00A14B99" w:rsidRDefault="0049572A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566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rPrChange w:id="567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3.8 - 5.5 T/L</w:t>
            </w:r>
          </w:p>
        </w:tc>
      </w:tr>
      <w:tr w:rsidR="005201B7" w14:paraId="23ED9016" w14:textId="77777777" w:rsidTr="00397463">
        <w:tc>
          <w:tcPr>
            <w:tcW w:w="1719" w:type="dxa"/>
            <w:shd w:val="clear" w:color="auto" w:fill="D9D9D9" w:themeFill="background1" w:themeFillShade="D9"/>
          </w:tcPr>
          <w:p w14:paraId="0286F9CD" w14:textId="2D0477A0" w:rsidR="00F02E71" w:rsidRPr="00A14B99" w:rsidRDefault="00337497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68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69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NEU %</w:t>
            </w:r>
          </w:p>
        </w:tc>
        <w:tc>
          <w:tcPr>
            <w:tcW w:w="1111" w:type="dxa"/>
          </w:tcPr>
          <w:p w14:paraId="0F29D03E" w14:textId="2527FC4E" w:rsidR="00F02E71" w:rsidRPr="00A14B99" w:rsidRDefault="004E72F7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570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rPrChange w:id="571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63.1</w:t>
            </w:r>
          </w:p>
        </w:tc>
        <w:tc>
          <w:tcPr>
            <w:tcW w:w="2239" w:type="dxa"/>
          </w:tcPr>
          <w:p w14:paraId="522698CA" w14:textId="7AFC49F0" w:rsidR="00F02E71" w:rsidRPr="00A14B99" w:rsidRDefault="003F62FD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572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rPrChange w:id="573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45 - 75%N</w:t>
            </w:r>
          </w:p>
        </w:tc>
        <w:tc>
          <w:tcPr>
            <w:tcW w:w="1661" w:type="dxa"/>
            <w:shd w:val="clear" w:color="auto" w:fill="D9D9D9" w:themeFill="background1" w:themeFillShade="D9"/>
          </w:tcPr>
          <w:p w14:paraId="2DC06C0E" w14:textId="6BCB8D85" w:rsidR="00F02E71" w:rsidRPr="00A14B99" w:rsidRDefault="00E1106F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74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75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HGB</w:t>
            </w:r>
          </w:p>
        </w:tc>
        <w:tc>
          <w:tcPr>
            <w:tcW w:w="920" w:type="dxa"/>
          </w:tcPr>
          <w:p w14:paraId="49FE136D" w14:textId="6CD7FBEE" w:rsidR="00F02E71" w:rsidRPr="00A14B99" w:rsidRDefault="002E64AF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76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77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138</w:t>
            </w:r>
          </w:p>
        </w:tc>
        <w:tc>
          <w:tcPr>
            <w:tcW w:w="2431" w:type="dxa"/>
          </w:tcPr>
          <w:p w14:paraId="333C1B3C" w14:textId="1ACAF41F" w:rsidR="00F02E71" w:rsidRPr="00A14B99" w:rsidRDefault="00353EC2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578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rPrChange w:id="579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120 - 175 g/L</w:t>
            </w:r>
          </w:p>
        </w:tc>
      </w:tr>
      <w:tr w:rsidR="005201B7" w14:paraId="4DECD3EC" w14:textId="77777777" w:rsidTr="00397463">
        <w:tc>
          <w:tcPr>
            <w:tcW w:w="1719" w:type="dxa"/>
            <w:shd w:val="clear" w:color="auto" w:fill="D9D9D9" w:themeFill="background1" w:themeFillShade="D9"/>
          </w:tcPr>
          <w:p w14:paraId="6BBD53D0" w14:textId="4A1D0071" w:rsidR="00F02E71" w:rsidRPr="00A14B99" w:rsidRDefault="00337497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80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81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L</w:t>
            </w:r>
            <w:r w:rsidR="00460285"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82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YM</w:t>
            </w: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83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 xml:space="preserve"> %</w:t>
            </w:r>
          </w:p>
        </w:tc>
        <w:tc>
          <w:tcPr>
            <w:tcW w:w="1111" w:type="dxa"/>
          </w:tcPr>
          <w:p w14:paraId="594538C3" w14:textId="21F608C2" w:rsidR="00F02E71" w:rsidRPr="00A14B99" w:rsidRDefault="003B77FC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584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rPrChange w:id="585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27.0</w:t>
            </w:r>
          </w:p>
        </w:tc>
        <w:tc>
          <w:tcPr>
            <w:tcW w:w="2239" w:type="dxa"/>
          </w:tcPr>
          <w:p w14:paraId="4F9F87C0" w14:textId="4A30EA10" w:rsidR="00F02E71" w:rsidRPr="00A14B99" w:rsidRDefault="00A040AF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586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rPrChange w:id="587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20 - 35% L</w:t>
            </w:r>
          </w:p>
        </w:tc>
        <w:tc>
          <w:tcPr>
            <w:tcW w:w="1661" w:type="dxa"/>
            <w:shd w:val="clear" w:color="auto" w:fill="D9D9D9" w:themeFill="background1" w:themeFillShade="D9"/>
          </w:tcPr>
          <w:p w14:paraId="3627B4B5" w14:textId="1E819112" w:rsidR="00F02E71" w:rsidRPr="00A14B99" w:rsidRDefault="00E1106F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88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89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HCT</w:t>
            </w:r>
          </w:p>
        </w:tc>
        <w:tc>
          <w:tcPr>
            <w:tcW w:w="920" w:type="dxa"/>
          </w:tcPr>
          <w:p w14:paraId="2C4C4312" w14:textId="22C6D992" w:rsidR="00F02E71" w:rsidRPr="00A14B99" w:rsidRDefault="00361233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90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91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0.415</w:t>
            </w:r>
          </w:p>
        </w:tc>
        <w:tc>
          <w:tcPr>
            <w:tcW w:w="2431" w:type="dxa"/>
          </w:tcPr>
          <w:p w14:paraId="04B5CFAD" w14:textId="286E37F5" w:rsidR="00F02E71" w:rsidRPr="00A14B99" w:rsidRDefault="00B210E7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592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rPrChange w:id="593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0.35 - 0.53 L/L</w:t>
            </w:r>
          </w:p>
        </w:tc>
      </w:tr>
      <w:tr w:rsidR="005201B7" w14:paraId="2091879A" w14:textId="77777777" w:rsidTr="00397463">
        <w:tc>
          <w:tcPr>
            <w:tcW w:w="1719" w:type="dxa"/>
            <w:shd w:val="clear" w:color="auto" w:fill="D9D9D9" w:themeFill="background1" w:themeFillShade="D9"/>
          </w:tcPr>
          <w:p w14:paraId="118AE7CB" w14:textId="74E2024F" w:rsidR="00F02E71" w:rsidRPr="00A14B99" w:rsidRDefault="00972EEE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94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595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MONO %</w:t>
            </w:r>
          </w:p>
        </w:tc>
        <w:tc>
          <w:tcPr>
            <w:tcW w:w="1111" w:type="dxa"/>
          </w:tcPr>
          <w:p w14:paraId="18EB0F2B" w14:textId="4B8C271F" w:rsidR="00F02E71" w:rsidRPr="00A14B99" w:rsidRDefault="003D0C84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596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rPrChange w:id="597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8.8</w:t>
            </w:r>
          </w:p>
        </w:tc>
        <w:tc>
          <w:tcPr>
            <w:tcW w:w="2239" w:type="dxa"/>
          </w:tcPr>
          <w:p w14:paraId="0CB1B5D9" w14:textId="2DF5A567" w:rsidR="00F02E71" w:rsidRPr="00A14B99" w:rsidRDefault="00F32048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598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rPrChange w:id="599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4 - 10% M</w:t>
            </w:r>
          </w:p>
        </w:tc>
        <w:tc>
          <w:tcPr>
            <w:tcW w:w="1661" w:type="dxa"/>
            <w:shd w:val="clear" w:color="auto" w:fill="D9D9D9" w:themeFill="background1" w:themeFillShade="D9"/>
          </w:tcPr>
          <w:p w14:paraId="1899F56A" w14:textId="338C865D" w:rsidR="00F02E71" w:rsidRPr="00A14B99" w:rsidRDefault="00E1106F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00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01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MCV</w:t>
            </w:r>
          </w:p>
        </w:tc>
        <w:tc>
          <w:tcPr>
            <w:tcW w:w="920" w:type="dxa"/>
          </w:tcPr>
          <w:p w14:paraId="6568A418" w14:textId="0BF4012F" w:rsidR="00F02E71" w:rsidRPr="00A14B99" w:rsidRDefault="00361233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02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03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91.8</w:t>
            </w:r>
          </w:p>
        </w:tc>
        <w:tc>
          <w:tcPr>
            <w:tcW w:w="2431" w:type="dxa"/>
          </w:tcPr>
          <w:p w14:paraId="7A6C1C95" w14:textId="0CAD81DD" w:rsidR="00F02E71" w:rsidRPr="00A14B99" w:rsidRDefault="00F16212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04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rPrChange w:id="605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78 - 100 fL</w:t>
            </w:r>
          </w:p>
        </w:tc>
      </w:tr>
      <w:tr w:rsidR="005201B7" w14:paraId="24ED54CB" w14:textId="77777777" w:rsidTr="00397463">
        <w:tc>
          <w:tcPr>
            <w:tcW w:w="1719" w:type="dxa"/>
            <w:shd w:val="clear" w:color="auto" w:fill="D9D9D9" w:themeFill="background1" w:themeFillShade="D9"/>
          </w:tcPr>
          <w:p w14:paraId="0A0BE202" w14:textId="78BE7E1B" w:rsidR="00F02E71" w:rsidRPr="00A14B99" w:rsidRDefault="00972EEE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06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07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 xml:space="preserve">BASO </w:t>
            </w:r>
            <w:r w:rsidR="00D40FF2"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08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%</w:t>
            </w:r>
          </w:p>
        </w:tc>
        <w:tc>
          <w:tcPr>
            <w:tcW w:w="1111" w:type="dxa"/>
          </w:tcPr>
          <w:p w14:paraId="04EA3003" w14:textId="63D18E3C" w:rsidR="00F02E71" w:rsidRPr="00A14B99" w:rsidRDefault="00B53478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09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rPrChange w:id="610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0.6</w:t>
            </w:r>
          </w:p>
        </w:tc>
        <w:tc>
          <w:tcPr>
            <w:tcW w:w="2239" w:type="dxa"/>
          </w:tcPr>
          <w:p w14:paraId="274088EE" w14:textId="4943C906" w:rsidR="00F02E71" w:rsidRPr="00A14B99" w:rsidRDefault="00DE1F51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11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rPrChange w:id="612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1 - 8% E</w:t>
            </w:r>
          </w:p>
        </w:tc>
        <w:tc>
          <w:tcPr>
            <w:tcW w:w="1661" w:type="dxa"/>
            <w:shd w:val="clear" w:color="auto" w:fill="D9D9D9" w:themeFill="background1" w:themeFillShade="D9"/>
          </w:tcPr>
          <w:p w14:paraId="71D1E1E2" w14:textId="0826880D" w:rsidR="00F02E71" w:rsidRPr="00A14B99" w:rsidRDefault="00E1106F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13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14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MCH</w:t>
            </w:r>
          </w:p>
        </w:tc>
        <w:tc>
          <w:tcPr>
            <w:tcW w:w="920" w:type="dxa"/>
          </w:tcPr>
          <w:p w14:paraId="1BD389A0" w14:textId="5FD5A090" w:rsidR="00F02E71" w:rsidRPr="00A14B99" w:rsidRDefault="00670C13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15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rPrChange w:id="616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30.5</w:t>
            </w:r>
          </w:p>
        </w:tc>
        <w:tc>
          <w:tcPr>
            <w:tcW w:w="2431" w:type="dxa"/>
          </w:tcPr>
          <w:p w14:paraId="1D536F9B" w14:textId="003C1314" w:rsidR="00F02E71" w:rsidRPr="00A14B99" w:rsidRDefault="004F61EE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17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rPrChange w:id="618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26.7 - 30.7 pG</w:t>
            </w:r>
          </w:p>
        </w:tc>
      </w:tr>
      <w:tr w:rsidR="005201B7" w14:paraId="7740BF3B" w14:textId="77777777" w:rsidTr="00397463">
        <w:tc>
          <w:tcPr>
            <w:tcW w:w="1719" w:type="dxa"/>
            <w:shd w:val="clear" w:color="auto" w:fill="D9D9D9" w:themeFill="background1" w:themeFillShade="D9"/>
          </w:tcPr>
          <w:p w14:paraId="3FDAAE29" w14:textId="12DDF77A" w:rsidR="00F02E71" w:rsidRPr="00A14B99" w:rsidRDefault="00E1106F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19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20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EOS %</w:t>
            </w:r>
          </w:p>
        </w:tc>
        <w:tc>
          <w:tcPr>
            <w:tcW w:w="1111" w:type="dxa"/>
          </w:tcPr>
          <w:p w14:paraId="4358407F" w14:textId="0F3CFF58" w:rsidR="00F02E71" w:rsidRPr="00A14B99" w:rsidRDefault="000B7AC6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21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rPrChange w:id="622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0.5</w:t>
            </w:r>
          </w:p>
        </w:tc>
        <w:tc>
          <w:tcPr>
            <w:tcW w:w="2239" w:type="dxa"/>
          </w:tcPr>
          <w:p w14:paraId="2BAF2DAB" w14:textId="1AFE23C9" w:rsidR="00F02E71" w:rsidRPr="00A14B99" w:rsidRDefault="008801FC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23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rPrChange w:id="624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0 - 2% B</w:t>
            </w:r>
          </w:p>
        </w:tc>
        <w:tc>
          <w:tcPr>
            <w:tcW w:w="1661" w:type="dxa"/>
            <w:shd w:val="clear" w:color="auto" w:fill="D9D9D9" w:themeFill="background1" w:themeFillShade="D9"/>
          </w:tcPr>
          <w:p w14:paraId="7A77B150" w14:textId="3593E599" w:rsidR="00F02E71" w:rsidRPr="00A14B99" w:rsidRDefault="00E1106F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25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26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PLT</w:t>
            </w:r>
          </w:p>
        </w:tc>
        <w:tc>
          <w:tcPr>
            <w:tcW w:w="920" w:type="dxa"/>
          </w:tcPr>
          <w:p w14:paraId="5CDA531B" w14:textId="0B41D0F6" w:rsidR="00F02E71" w:rsidRPr="00A14B99" w:rsidRDefault="00DC0E41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i/>
                <w:color w:val="FF0000"/>
                <w:sz w:val="24"/>
                <w:szCs w:val="24"/>
                <w:lang w:val="vi-VN"/>
                <w:rPrChange w:id="627" w:author="Nguyễn Trần Minh Đức" w:date="2022-06-13T17:23:00Z">
                  <w:rPr>
                    <w:rFonts w:ascii="Times New Roman" w:hAnsi="Times New Roman" w:cs="Times New Roman"/>
                    <w:b/>
                    <w:i/>
                    <w:sz w:val="24"/>
                    <w:szCs w:val="24"/>
                    <w:lang w:val="vi-VN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b/>
                <w:i/>
                <w:color w:val="FF0000"/>
                <w:sz w:val="24"/>
                <w:szCs w:val="24"/>
                <w:lang w:val="vi-VN"/>
                <w:rPrChange w:id="628" w:author="Nguyễn Trần Minh Đức" w:date="2022-06-13T17:23:00Z">
                  <w:rPr>
                    <w:rFonts w:ascii="Times New Roman" w:hAnsi="Times New Roman" w:cs="Times New Roman"/>
                    <w:b/>
                    <w:i/>
                    <w:sz w:val="24"/>
                    <w:szCs w:val="24"/>
                    <w:lang w:val="vi-VN"/>
                  </w:rPr>
                </w:rPrChange>
              </w:rPr>
              <w:t>149</w:t>
            </w:r>
          </w:p>
        </w:tc>
        <w:tc>
          <w:tcPr>
            <w:tcW w:w="2431" w:type="dxa"/>
          </w:tcPr>
          <w:p w14:paraId="3EB31531" w14:textId="0C02657C" w:rsidR="00F02E71" w:rsidRPr="00A14B99" w:rsidRDefault="008C4AF3" w:rsidP="00A12413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29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A14B99">
              <w:rPr>
                <w:rFonts w:ascii="Times New Roman" w:hAnsi="Times New Roman" w:cs="Times New Roman"/>
                <w:color w:val="FF0000"/>
                <w:sz w:val="24"/>
                <w:szCs w:val="24"/>
                <w:rPrChange w:id="630" w:author="Nguyễn Trần Minh Đức" w:date="2022-06-13T17:23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150 - 450 G/L</w:t>
            </w:r>
          </w:p>
        </w:tc>
      </w:tr>
    </w:tbl>
    <w:p w14:paraId="3868D024" w14:textId="62764573" w:rsidR="00457B39" w:rsidRDefault="00A7505D" w:rsidP="00457B39">
      <w:pPr>
        <w:pStyle w:val="ListParagrap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Dòng bạch cầu</w:t>
      </w:r>
      <w:ins w:id="631" w:author="Nguyễn Trần Minh Đức" w:date="2022-06-13T17:23:00Z">
        <w:r w:rsidR="00A14B99">
          <w:rPr>
            <w:rFonts w:ascii="Times New Roman" w:hAnsi="Times New Roman" w:cs="Times New Roman"/>
            <w:sz w:val="24"/>
            <w:szCs w:val="24"/>
            <w:lang w:val="vi-VN"/>
          </w:rPr>
          <w:t xml:space="preserve">, </w:t>
        </w:r>
      </w:ins>
      <w:del w:id="632" w:author="Nguyễn Trần Minh Đức" w:date="2022-06-13T17:23:00Z">
        <w:r w:rsidDel="00A14B99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 và </w:delText>
        </w:r>
      </w:del>
      <w:r>
        <w:rPr>
          <w:rFonts w:ascii="Times New Roman" w:hAnsi="Times New Roman" w:cs="Times New Roman"/>
          <w:sz w:val="24"/>
          <w:szCs w:val="24"/>
          <w:lang w:val="vi-VN"/>
        </w:rPr>
        <w:t>hồng cầu</w:t>
      </w:r>
      <w:ins w:id="633" w:author="Nguyễn Trần Minh Đức" w:date="2022-06-13T17:23:00Z">
        <w:r w:rsidR="00A14B99">
          <w:rPr>
            <w:rFonts w:ascii="Times New Roman" w:hAnsi="Times New Roman" w:cs="Times New Roman"/>
            <w:sz w:val="24"/>
            <w:szCs w:val="24"/>
            <w:lang w:val="vi-VN"/>
          </w:rPr>
          <w:t>, tiểu cầu</w:t>
        </w:r>
      </w:ins>
      <w:r>
        <w:rPr>
          <w:rFonts w:ascii="Times New Roman" w:hAnsi="Times New Roman" w:cs="Times New Roman"/>
          <w:sz w:val="24"/>
          <w:szCs w:val="24"/>
          <w:lang w:val="vi-VN"/>
        </w:rPr>
        <w:t xml:space="preserve"> bình thường.</w:t>
      </w:r>
      <w:del w:id="634" w:author="Nguyễn Trần Minh Đức" w:date="2022-06-13T17:23:00Z">
        <w:r w:rsidDel="00A14B99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 Giảm nhẹ dòng t</w:delText>
        </w:r>
      </w:del>
    </w:p>
    <w:p w14:paraId="08871B5B" w14:textId="69C47FEB" w:rsidR="00457B39" w:rsidRPr="00457B39" w:rsidRDefault="00457B39" w:rsidP="00457B39">
      <w:pPr>
        <w:pStyle w:val="ListParagraph"/>
        <w:spacing w:after="0" w:line="276" w:lineRule="auto"/>
        <w:ind w:left="709"/>
        <w:jc w:val="both"/>
        <w:rPr>
          <w:rFonts w:ascii="Times New Roman" w:hAnsi="Times New Roman" w:cs="Times New Roman"/>
          <w:i/>
          <w:iCs/>
          <w:sz w:val="24"/>
          <w:szCs w:val="24"/>
          <w:lang w:val="vi-VN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vi-VN"/>
        </w:rPr>
        <w:t>Tăng bạch cầu ưu thế Neu</w:t>
      </w:r>
    </w:p>
    <w:p w14:paraId="7F7B7438" w14:textId="1570573B" w:rsidR="001273DE" w:rsidRPr="00DA7112" w:rsidRDefault="00396C1D" w:rsidP="00DA7112">
      <w:pPr>
        <w:pStyle w:val="ListParagrap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Đông máu toàn bộ</w:t>
      </w:r>
      <w:r w:rsidR="005100EE">
        <w:rPr>
          <w:rFonts w:ascii="Times New Roman" w:hAnsi="Times New Roman" w:cs="Times New Roman"/>
          <w:sz w:val="24"/>
          <w:szCs w:val="24"/>
          <w:lang w:val="vi-VN"/>
        </w:rPr>
        <w:t xml:space="preserve"> (31/05)</w:t>
      </w:r>
      <w:r w:rsidR="00A8081A">
        <w:rPr>
          <w:rFonts w:ascii="Times New Roman" w:hAnsi="Times New Roman" w:cs="Times New Roman"/>
          <w:sz w:val="24"/>
          <w:szCs w:val="24"/>
          <w:lang w:val="vi-VN"/>
        </w:rPr>
        <w:t xml:space="preserve"> bình thường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000"/>
        <w:gridCol w:w="636"/>
        <w:gridCol w:w="2093"/>
        <w:gridCol w:w="2480"/>
        <w:gridCol w:w="636"/>
        <w:gridCol w:w="2078"/>
      </w:tblGrid>
      <w:tr w:rsidR="00577D6A" w14:paraId="7289B596" w14:textId="77777777" w:rsidTr="00397463">
        <w:tc>
          <w:tcPr>
            <w:tcW w:w="2000" w:type="dxa"/>
            <w:shd w:val="clear" w:color="auto" w:fill="D9D9D9" w:themeFill="background1" w:themeFillShade="D9"/>
          </w:tcPr>
          <w:p w14:paraId="04DC3878" w14:textId="77777777" w:rsidR="009A4D29" w:rsidRDefault="009A4D29" w:rsidP="00084A13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36" w:type="dxa"/>
          </w:tcPr>
          <w:p w14:paraId="0F6F0BF1" w14:textId="77777777" w:rsidR="009A4D29" w:rsidRDefault="009A4D29" w:rsidP="00084A13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3" w:type="dxa"/>
          </w:tcPr>
          <w:p w14:paraId="3229E6CE" w14:textId="19D8ACFA" w:rsidR="009A4D29" w:rsidRDefault="004A0F96" w:rsidP="007C1440">
            <w:pPr>
              <w:pStyle w:val="ListParagraph"/>
              <w:tabs>
                <w:tab w:val="left" w:pos="851"/>
              </w:tabs>
              <w:spacing w:line="276" w:lineRule="auto"/>
              <w:ind w:left="0" w:right="-11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Khoảng tham chiếu</w:t>
            </w:r>
          </w:p>
        </w:tc>
        <w:tc>
          <w:tcPr>
            <w:tcW w:w="2480" w:type="dxa"/>
            <w:shd w:val="clear" w:color="auto" w:fill="D9D9D9" w:themeFill="background1" w:themeFillShade="D9"/>
          </w:tcPr>
          <w:p w14:paraId="0C8846E7" w14:textId="77777777" w:rsidR="009A4D29" w:rsidRDefault="009A4D29" w:rsidP="00084A13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36" w:type="dxa"/>
          </w:tcPr>
          <w:p w14:paraId="6314CC21" w14:textId="195C1417" w:rsidR="009A4D29" w:rsidRPr="00577D6A" w:rsidRDefault="009A4D29" w:rsidP="00084A13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078" w:type="dxa"/>
          </w:tcPr>
          <w:p w14:paraId="2FE80161" w14:textId="5F0449F5" w:rsidR="009A4D29" w:rsidRDefault="004A0F96" w:rsidP="00084A13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Khoảng tham chiếu</w:t>
            </w:r>
          </w:p>
        </w:tc>
      </w:tr>
      <w:tr w:rsidR="00577D6A" w14:paraId="03BD0FA1" w14:textId="77777777" w:rsidTr="00397463">
        <w:tc>
          <w:tcPr>
            <w:tcW w:w="2000" w:type="dxa"/>
            <w:shd w:val="clear" w:color="auto" w:fill="D9D9D9" w:themeFill="background1" w:themeFillShade="D9"/>
          </w:tcPr>
          <w:p w14:paraId="2808230B" w14:textId="3CD4426A" w:rsidR="009A4D29" w:rsidRPr="00D00CAC" w:rsidRDefault="00DA18D8" w:rsidP="00084A13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35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D00CAC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36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PT</w:t>
            </w:r>
          </w:p>
        </w:tc>
        <w:tc>
          <w:tcPr>
            <w:tcW w:w="636" w:type="dxa"/>
          </w:tcPr>
          <w:p w14:paraId="5B353808" w14:textId="1DE22099" w:rsidR="009A4D29" w:rsidRPr="00D00CAC" w:rsidRDefault="0020181D" w:rsidP="00084A13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i/>
                <w:color w:val="FF0000"/>
                <w:sz w:val="24"/>
                <w:szCs w:val="24"/>
                <w:rPrChange w:id="637" w:author="Nguyễn Trần Minh Đức" w:date="2022-06-13T17:24:00Z">
                  <w:rPr>
                    <w:rFonts w:ascii="Times New Roman" w:hAnsi="Times New Roman" w:cs="Times New Roman"/>
                    <w:b/>
                    <w:i/>
                    <w:sz w:val="24"/>
                    <w:szCs w:val="24"/>
                  </w:rPr>
                </w:rPrChange>
              </w:rPr>
            </w:pPr>
            <w:r w:rsidRPr="00D00CAC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 w:val="24"/>
                <w:szCs w:val="24"/>
                <w:rPrChange w:id="638" w:author="Nguyễn Trần Minh Đức" w:date="2022-06-13T17:24:00Z">
                  <w:rPr>
                    <w:rFonts w:ascii="Times New Roman" w:hAnsi="Times New Roman" w:cs="Times New Roman"/>
                    <w:b/>
                    <w:bCs/>
                    <w:i/>
                    <w:iCs/>
                    <w:sz w:val="24"/>
                    <w:szCs w:val="24"/>
                  </w:rPr>
                </w:rPrChange>
              </w:rPr>
              <w:t>16.0</w:t>
            </w:r>
          </w:p>
        </w:tc>
        <w:tc>
          <w:tcPr>
            <w:tcW w:w="2093" w:type="dxa"/>
          </w:tcPr>
          <w:p w14:paraId="23B37F59" w14:textId="3F634597" w:rsidR="009A4D29" w:rsidRPr="00D00CAC" w:rsidRDefault="00013352" w:rsidP="00084A13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39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D00CAC">
              <w:rPr>
                <w:rFonts w:ascii="Times New Roman" w:hAnsi="Times New Roman" w:cs="Times New Roman"/>
                <w:color w:val="FF0000"/>
                <w:sz w:val="24"/>
                <w:szCs w:val="24"/>
                <w:rPrChange w:id="640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11.1 - 15.2 giây</w:t>
            </w:r>
          </w:p>
        </w:tc>
        <w:tc>
          <w:tcPr>
            <w:tcW w:w="2480" w:type="dxa"/>
            <w:shd w:val="clear" w:color="auto" w:fill="D9D9D9" w:themeFill="background1" w:themeFillShade="D9"/>
          </w:tcPr>
          <w:p w14:paraId="38293726" w14:textId="13B9F274" w:rsidR="009A4D29" w:rsidRPr="00D00CAC" w:rsidRDefault="007C1440" w:rsidP="00084A13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41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D00CAC">
              <w:rPr>
                <w:rFonts w:ascii="Times New Roman" w:hAnsi="Times New Roman" w:cs="Times New Roman"/>
                <w:color w:val="FF0000"/>
                <w:sz w:val="24"/>
                <w:szCs w:val="24"/>
                <w:rPrChange w:id="642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INR</w:t>
            </w:r>
          </w:p>
        </w:tc>
        <w:tc>
          <w:tcPr>
            <w:tcW w:w="636" w:type="dxa"/>
          </w:tcPr>
          <w:p w14:paraId="20358107" w14:textId="5F395E29" w:rsidR="009A4D29" w:rsidRPr="00D00CAC" w:rsidRDefault="00AD74C2" w:rsidP="00084A13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i/>
                <w:color w:val="FF0000"/>
                <w:sz w:val="24"/>
                <w:szCs w:val="24"/>
                <w:lang w:val="vi-VN"/>
                <w:rPrChange w:id="643" w:author="Nguyễn Trần Minh Đức" w:date="2022-06-13T17:24:00Z">
                  <w:rPr>
                    <w:rFonts w:ascii="Times New Roman" w:hAnsi="Times New Roman" w:cs="Times New Roman"/>
                    <w:b/>
                    <w:i/>
                    <w:sz w:val="24"/>
                    <w:szCs w:val="24"/>
                    <w:lang w:val="vi-VN"/>
                  </w:rPr>
                </w:rPrChange>
              </w:rPr>
            </w:pPr>
            <w:r w:rsidRPr="00D00CAC">
              <w:rPr>
                <w:rFonts w:ascii="Times New Roman" w:hAnsi="Times New Roman" w:cs="Times New Roman"/>
                <w:b/>
                <w:i/>
                <w:color w:val="FF0000"/>
                <w:sz w:val="24"/>
                <w:szCs w:val="24"/>
                <w:lang w:val="vi-VN"/>
                <w:rPrChange w:id="644" w:author="Nguyễn Trần Minh Đức" w:date="2022-06-13T17:24:00Z">
                  <w:rPr>
                    <w:rFonts w:ascii="Times New Roman" w:hAnsi="Times New Roman" w:cs="Times New Roman"/>
                    <w:b/>
                    <w:i/>
                    <w:sz w:val="24"/>
                    <w:szCs w:val="24"/>
                    <w:lang w:val="vi-VN"/>
                  </w:rPr>
                </w:rPrChange>
              </w:rPr>
              <w:t>1.23</w:t>
            </w:r>
          </w:p>
        </w:tc>
        <w:tc>
          <w:tcPr>
            <w:tcW w:w="2078" w:type="dxa"/>
          </w:tcPr>
          <w:p w14:paraId="3FA3A350" w14:textId="66DAB050" w:rsidR="009A4D29" w:rsidRPr="00D00CAC" w:rsidRDefault="00075EF0" w:rsidP="00084A13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45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D00CAC">
              <w:rPr>
                <w:rFonts w:ascii="Times New Roman" w:hAnsi="Times New Roman" w:cs="Times New Roman"/>
                <w:color w:val="FF0000"/>
                <w:sz w:val="24"/>
                <w:szCs w:val="24"/>
                <w:rPrChange w:id="646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0.8 - 1.2</w:t>
            </w:r>
          </w:p>
        </w:tc>
      </w:tr>
      <w:tr w:rsidR="00577D6A" w14:paraId="30A52396" w14:textId="77777777" w:rsidTr="00397463">
        <w:tc>
          <w:tcPr>
            <w:tcW w:w="2000" w:type="dxa"/>
            <w:shd w:val="clear" w:color="auto" w:fill="D9D9D9" w:themeFill="background1" w:themeFillShade="D9"/>
          </w:tcPr>
          <w:p w14:paraId="070D459E" w14:textId="4229DE0B" w:rsidR="009A4D29" w:rsidRPr="00D00CAC" w:rsidRDefault="00DA18D8" w:rsidP="00084A13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47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D00CAC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48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PT</w:t>
            </w:r>
            <w:r w:rsidR="00DA18A6" w:rsidRPr="00D00CAC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49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%</w:t>
            </w:r>
          </w:p>
        </w:tc>
        <w:tc>
          <w:tcPr>
            <w:tcW w:w="636" w:type="dxa"/>
          </w:tcPr>
          <w:p w14:paraId="233485BB" w14:textId="772C945D" w:rsidR="009A4D29" w:rsidRPr="00D00CAC" w:rsidRDefault="007C1440" w:rsidP="00084A13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50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D00CAC">
              <w:rPr>
                <w:rFonts w:ascii="Times New Roman" w:hAnsi="Times New Roman" w:cs="Times New Roman"/>
                <w:color w:val="FF0000"/>
                <w:sz w:val="24"/>
                <w:szCs w:val="24"/>
                <w:rPrChange w:id="651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73.0</w:t>
            </w:r>
          </w:p>
        </w:tc>
        <w:tc>
          <w:tcPr>
            <w:tcW w:w="2093" w:type="dxa"/>
          </w:tcPr>
          <w:p w14:paraId="30FB2DC7" w14:textId="11564DBA" w:rsidR="009A4D29" w:rsidRPr="00D00CAC" w:rsidRDefault="00F92FC3" w:rsidP="00084A13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52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D00CAC">
              <w:rPr>
                <w:rFonts w:ascii="Times New Roman" w:hAnsi="Times New Roman" w:cs="Times New Roman"/>
                <w:color w:val="FF0000"/>
                <w:sz w:val="24"/>
                <w:szCs w:val="24"/>
                <w:rPrChange w:id="653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70-140 %</w:t>
            </w:r>
          </w:p>
        </w:tc>
        <w:tc>
          <w:tcPr>
            <w:tcW w:w="2480" w:type="dxa"/>
            <w:shd w:val="clear" w:color="auto" w:fill="D9D9D9" w:themeFill="background1" w:themeFillShade="D9"/>
          </w:tcPr>
          <w:p w14:paraId="2F17F2C7" w14:textId="59586A88" w:rsidR="009A4D29" w:rsidRPr="00D00CAC" w:rsidRDefault="007C1440" w:rsidP="00084A13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54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D00CAC">
              <w:rPr>
                <w:rFonts w:ascii="Times New Roman" w:hAnsi="Times New Roman" w:cs="Times New Roman"/>
                <w:color w:val="FF0000"/>
                <w:sz w:val="24"/>
                <w:szCs w:val="24"/>
                <w:rPrChange w:id="655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aPPT</w:t>
            </w:r>
          </w:p>
        </w:tc>
        <w:tc>
          <w:tcPr>
            <w:tcW w:w="636" w:type="dxa"/>
          </w:tcPr>
          <w:p w14:paraId="44C97AB5" w14:textId="0244F6A5" w:rsidR="009A4D29" w:rsidRPr="00D00CAC" w:rsidRDefault="00AD74C2" w:rsidP="00084A13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i/>
                <w:color w:val="FF0000"/>
                <w:sz w:val="24"/>
                <w:szCs w:val="24"/>
                <w:lang w:val="vi-VN"/>
                <w:rPrChange w:id="656" w:author="Nguyễn Trần Minh Đức" w:date="2022-06-13T17:24:00Z">
                  <w:rPr>
                    <w:rFonts w:ascii="Times New Roman" w:hAnsi="Times New Roman" w:cs="Times New Roman"/>
                    <w:b/>
                    <w:i/>
                    <w:sz w:val="24"/>
                    <w:szCs w:val="24"/>
                    <w:lang w:val="vi-VN"/>
                  </w:rPr>
                </w:rPrChange>
              </w:rPr>
            </w:pPr>
            <w:r w:rsidRPr="00D00CAC">
              <w:rPr>
                <w:rFonts w:ascii="Times New Roman" w:hAnsi="Times New Roman" w:cs="Times New Roman"/>
                <w:b/>
                <w:i/>
                <w:color w:val="FF0000"/>
                <w:sz w:val="24"/>
                <w:szCs w:val="24"/>
                <w:lang w:val="vi-VN"/>
                <w:rPrChange w:id="657" w:author="Nguyễn Trần Minh Đức" w:date="2022-06-13T17:24:00Z">
                  <w:rPr>
                    <w:rFonts w:ascii="Times New Roman" w:hAnsi="Times New Roman" w:cs="Times New Roman"/>
                    <w:b/>
                    <w:i/>
                    <w:sz w:val="24"/>
                    <w:szCs w:val="24"/>
                    <w:lang w:val="vi-VN"/>
                  </w:rPr>
                </w:rPrChange>
              </w:rPr>
              <w:t>40.8</w:t>
            </w:r>
          </w:p>
        </w:tc>
        <w:tc>
          <w:tcPr>
            <w:tcW w:w="2078" w:type="dxa"/>
          </w:tcPr>
          <w:p w14:paraId="0075575C" w14:textId="1C372569" w:rsidR="009A4D29" w:rsidRPr="00D00CAC" w:rsidRDefault="00C741A0" w:rsidP="00084A13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58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D00CAC">
              <w:rPr>
                <w:rFonts w:ascii="Times New Roman" w:hAnsi="Times New Roman" w:cs="Times New Roman"/>
                <w:color w:val="FF0000"/>
                <w:sz w:val="24"/>
                <w:szCs w:val="24"/>
                <w:rPrChange w:id="659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25.1-36.5 giây</w:t>
            </w:r>
          </w:p>
        </w:tc>
      </w:tr>
      <w:tr w:rsidR="00530064" w14:paraId="3D0FC6D8" w14:textId="77777777" w:rsidTr="00397463">
        <w:tc>
          <w:tcPr>
            <w:tcW w:w="2000" w:type="dxa"/>
            <w:shd w:val="clear" w:color="auto" w:fill="D9D9D9" w:themeFill="background1" w:themeFillShade="D9"/>
          </w:tcPr>
          <w:p w14:paraId="4A53100D" w14:textId="77EA2B3F" w:rsidR="00530064" w:rsidRPr="00D00CAC" w:rsidRDefault="00530064" w:rsidP="004A0F96">
            <w:pPr>
              <w:pStyle w:val="ListParagraph"/>
              <w:tabs>
                <w:tab w:val="left" w:pos="851"/>
              </w:tabs>
              <w:spacing w:line="276" w:lineRule="auto"/>
              <w:ind w:left="0" w:right="-132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60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D00CAC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61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PT(bn</w:t>
            </w:r>
            <w:r w:rsidR="00DA18A6" w:rsidRPr="00D00CAC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62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)/</w:t>
            </w:r>
            <w:r w:rsidRPr="00D00CAC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63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PT(chứng)</w:t>
            </w:r>
          </w:p>
        </w:tc>
        <w:tc>
          <w:tcPr>
            <w:tcW w:w="636" w:type="dxa"/>
          </w:tcPr>
          <w:p w14:paraId="6F9BB0E7" w14:textId="36FCC06A" w:rsidR="00530064" w:rsidRPr="00D00CAC" w:rsidRDefault="00530064" w:rsidP="00084A13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i/>
                <w:color w:val="FF0000"/>
                <w:sz w:val="24"/>
                <w:szCs w:val="24"/>
                <w:lang w:val="vi-VN"/>
                <w:rPrChange w:id="664" w:author="Nguyễn Trần Minh Đức" w:date="2022-06-13T17:24:00Z">
                  <w:rPr>
                    <w:rFonts w:ascii="Times New Roman" w:hAnsi="Times New Roman" w:cs="Times New Roman"/>
                    <w:b/>
                    <w:i/>
                    <w:sz w:val="24"/>
                    <w:szCs w:val="24"/>
                    <w:lang w:val="vi-VN"/>
                  </w:rPr>
                </w:rPrChange>
              </w:rPr>
            </w:pPr>
            <w:r w:rsidRPr="00D00CAC">
              <w:rPr>
                <w:rFonts w:ascii="Times New Roman" w:hAnsi="Times New Roman" w:cs="Times New Roman"/>
                <w:b/>
                <w:i/>
                <w:color w:val="FF0000"/>
                <w:sz w:val="24"/>
                <w:szCs w:val="24"/>
                <w:lang w:val="vi-VN"/>
                <w:rPrChange w:id="665" w:author="Nguyễn Trần Minh Đức" w:date="2022-06-13T17:24:00Z">
                  <w:rPr>
                    <w:rFonts w:ascii="Times New Roman" w:hAnsi="Times New Roman" w:cs="Times New Roman"/>
                    <w:b/>
                    <w:i/>
                    <w:sz w:val="24"/>
                    <w:szCs w:val="24"/>
                    <w:lang w:val="vi-VN"/>
                  </w:rPr>
                </w:rPrChange>
              </w:rPr>
              <w:t>1.21</w:t>
            </w:r>
          </w:p>
        </w:tc>
        <w:tc>
          <w:tcPr>
            <w:tcW w:w="2093" w:type="dxa"/>
          </w:tcPr>
          <w:p w14:paraId="42DE7EE9" w14:textId="717715D1" w:rsidR="00530064" w:rsidRPr="00D00CAC" w:rsidRDefault="00075EF0" w:rsidP="00084A13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66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D00CAC">
              <w:rPr>
                <w:rFonts w:ascii="Times New Roman" w:hAnsi="Times New Roman" w:cs="Times New Roman"/>
                <w:color w:val="FF0000"/>
                <w:sz w:val="24"/>
                <w:szCs w:val="24"/>
                <w:rPrChange w:id="667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0.8 - 1.2</w:t>
            </w:r>
          </w:p>
        </w:tc>
        <w:tc>
          <w:tcPr>
            <w:tcW w:w="2480" w:type="dxa"/>
            <w:shd w:val="clear" w:color="auto" w:fill="D9D9D9" w:themeFill="background1" w:themeFillShade="D9"/>
          </w:tcPr>
          <w:p w14:paraId="6CB7872F" w14:textId="592DAF1F" w:rsidR="00530064" w:rsidRPr="00D00CAC" w:rsidRDefault="00530064" w:rsidP="007C1440">
            <w:pPr>
              <w:pStyle w:val="ListParagraph"/>
              <w:tabs>
                <w:tab w:val="left" w:pos="851"/>
              </w:tabs>
              <w:spacing w:line="276" w:lineRule="auto"/>
              <w:ind w:left="0" w:right="-155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68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</w:pPr>
            <w:r w:rsidRPr="00D00CAC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69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aPPT(bn)/aPPT(chứng)</w:t>
            </w:r>
          </w:p>
        </w:tc>
        <w:tc>
          <w:tcPr>
            <w:tcW w:w="636" w:type="dxa"/>
          </w:tcPr>
          <w:p w14:paraId="57CA0E68" w14:textId="3DD7B663" w:rsidR="00530064" w:rsidRPr="00D00CAC" w:rsidRDefault="00530064" w:rsidP="00084A13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i/>
                <w:color w:val="FF0000"/>
                <w:sz w:val="24"/>
                <w:szCs w:val="24"/>
                <w:lang w:val="vi-VN"/>
                <w:rPrChange w:id="670" w:author="Nguyễn Trần Minh Đức" w:date="2022-06-13T17:24:00Z">
                  <w:rPr>
                    <w:rFonts w:ascii="Times New Roman" w:hAnsi="Times New Roman" w:cs="Times New Roman"/>
                    <w:b/>
                    <w:i/>
                    <w:sz w:val="24"/>
                    <w:szCs w:val="24"/>
                    <w:lang w:val="vi-VN"/>
                  </w:rPr>
                </w:rPrChange>
              </w:rPr>
            </w:pPr>
            <w:r w:rsidRPr="00D00CAC">
              <w:rPr>
                <w:rFonts w:ascii="Times New Roman" w:hAnsi="Times New Roman" w:cs="Times New Roman"/>
                <w:b/>
                <w:i/>
                <w:color w:val="FF0000"/>
                <w:sz w:val="24"/>
                <w:szCs w:val="24"/>
                <w:lang w:val="vi-VN"/>
                <w:rPrChange w:id="671" w:author="Nguyễn Trần Minh Đức" w:date="2022-06-13T17:24:00Z">
                  <w:rPr>
                    <w:rFonts w:ascii="Times New Roman" w:hAnsi="Times New Roman" w:cs="Times New Roman"/>
                    <w:b/>
                    <w:i/>
                    <w:sz w:val="24"/>
                    <w:szCs w:val="24"/>
                    <w:lang w:val="vi-VN"/>
                  </w:rPr>
                </w:rPrChange>
              </w:rPr>
              <w:t>1.36</w:t>
            </w:r>
          </w:p>
        </w:tc>
        <w:tc>
          <w:tcPr>
            <w:tcW w:w="2078" w:type="dxa"/>
          </w:tcPr>
          <w:p w14:paraId="7D97A131" w14:textId="4CC5C83A" w:rsidR="00530064" w:rsidRPr="00D00CAC" w:rsidRDefault="007F18E2" w:rsidP="00084A13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72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D00CAC">
              <w:rPr>
                <w:rFonts w:ascii="Times New Roman" w:hAnsi="Times New Roman" w:cs="Times New Roman"/>
                <w:color w:val="FF0000"/>
                <w:sz w:val="24"/>
                <w:szCs w:val="24"/>
                <w:rPrChange w:id="673" w:author="Nguyễn Trần Minh Đức" w:date="2022-06-13T17:24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0.8 - 1.2</w:t>
            </w:r>
          </w:p>
        </w:tc>
      </w:tr>
      <w:tr w:rsidR="007C1440" w14:paraId="6B480436" w14:textId="77777777" w:rsidTr="0075035E">
        <w:tc>
          <w:tcPr>
            <w:tcW w:w="9923" w:type="dxa"/>
            <w:gridSpan w:val="6"/>
          </w:tcPr>
          <w:p w14:paraId="6ED48D92" w14:textId="3143CCAB" w:rsidR="007C1440" w:rsidRPr="007F18E2" w:rsidRDefault="007C1440" w:rsidP="009A4D29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Nhóm máu: </w:t>
            </w:r>
            <w:del w:id="674" w:author="Nguyễn Trần Minh Đức" w:date="2022-06-13T17:24:00Z">
              <w:r w:rsidDel="00D00CAC">
                <w:rPr>
                  <w:rFonts w:ascii="Times New Roman" w:hAnsi="Times New Roman" w:cs="Times New Roman"/>
                  <w:sz w:val="24"/>
                  <w:szCs w:val="24"/>
                  <w:lang w:val="vi-VN"/>
                </w:rPr>
                <w:delText xml:space="preserve">AB </w:delText>
              </w:r>
            </w:del>
            <w:ins w:id="675" w:author="Nguyễn Trần Minh Đức" w:date="2022-06-13T17:24:00Z">
              <w:r w:rsidR="00D00CAC">
                <w:rPr>
                  <w:rFonts w:ascii="Times New Roman" w:hAnsi="Times New Roman" w:cs="Times New Roman"/>
                  <w:sz w:val="24"/>
                  <w:szCs w:val="24"/>
                  <w:lang w:val="vi-VN"/>
                </w:rPr>
                <w:t xml:space="preserve">O </w:t>
              </w:r>
            </w:ins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(+)</w:t>
            </w:r>
          </w:p>
        </w:tc>
      </w:tr>
    </w:tbl>
    <w:p w14:paraId="36F83594" w14:textId="4D223C33" w:rsidR="001273DE" w:rsidRPr="001273DE" w:rsidRDefault="007C1440" w:rsidP="001273DE">
      <w:pPr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Thời gian đông máu </w:t>
      </w:r>
      <w:del w:id="676" w:author="Nguyễn Trần Minh Đức" w:date="2022-06-13T17:24:00Z">
        <w:r w:rsidDel="00D00CAC">
          <w:rPr>
            <w:rFonts w:ascii="Times New Roman" w:hAnsi="Times New Roman" w:cs="Times New Roman"/>
            <w:sz w:val="24"/>
            <w:szCs w:val="24"/>
          </w:rPr>
          <w:delText>tăng nhẹ nghĩ do bệnh nhân đ</w:delText>
        </w:r>
        <w:r w:rsidR="00F82086" w:rsidDel="00D00CAC">
          <w:rPr>
            <w:rFonts w:ascii="Times New Roman" w:hAnsi="Times New Roman" w:cs="Times New Roman"/>
            <w:sz w:val="24"/>
            <w:szCs w:val="24"/>
          </w:rPr>
          <w:delText>ã</w:delText>
        </w:r>
        <w:r w:rsidDel="00D00CAC">
          <w:rPr>
            <w:rFonts w:ascii="Times New Roman" w:hAnsi="Times New Roman" w:cs="Times New Roman"/>
            <w:sz w:val="24"/>
            <w:szCs w:val="24"/>
          </w:rPr>
          <w:delText xml:space="preserve"> được điều trị kháng kết tập tiểu cầu kép</w:delText>
        </w:r>
      </w:del>
      <w:ins w:id="677" w:author="Nguyễn Trần Minh Đức" w:date="2022-06-13T17:24:00Z">
        <w:r w:rsidR="00D00CAC">
          <w:rPr>
            <w:rFonts w:ascii="Times New Roman" w:hAnsi="Times New Roman" w:cs="Times New Roman"/>
            <w:sz w:val="24"/>
            <w:szCs w:val="24"/>
            <w:lang w:val="vi-VN"/>
          </w:rPr>
          <w:t>bình thường</w:t>
        </w:r>
      </w:ins>
      <w:r w:rsidR="00F82086">
        <w:rPr>
          <w:rFonts w:ascii="Times New Roman" w:hAnsi="Times New Roman" w:cs="Times New Roman"/>
          <w:sz w:val="24"/>
          <w:szCs w:val="24"/>
        </w:rPr>
        <w:t>.</w:t>
      </w:r>
    </w:p>
    <w:p w14:paraId="458640C6" w14:textId="77777777" w:rsidR="00F82086" w:rsidRPr="001273DE" w:rsidRDefault="00F82086" w:rsidP="00F82086">
      <w:pPr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14892A5E" w14:textId="4955433E" w:rsidR="00396C1D" w:rsidRDefault="00396C1D" w:rsidP="00396C1D">
      <w:pPr>
        <w:pStyle w:val="ListParagraph"/>
        <w:numPr>
          <w:ilvl w:val="1"/>
          <w:numId w:val="1"/>
        </w:numPr>
        <w:tabs>
          <w:tab w:val="left" w:pos="851"/>
        </w:tabs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Sinh hóa máu</w:t>
      </w:r>
      <w:r w:rsidR="00611070">
        <w:rPr>
          <w:rFonts w:ascii="Times New Roman" w:hAnsi="Times New Roman" w:cs="Times New Roman"/>
          <w:sz w:val="24"/>
          <w:szCs w:val="24"/>
        </w:rPr>
        <w:t xml:space="preserve"> (31/05)</w:t>
      </w: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1412"/>
        <w:gridCol w:w="1276"/>
        <w:gridCol w:w="2309"/>
        <w:gridCol w:w="1719"/>
        <w:gridCol w:w="1075"/>
        <w:gridCol w:w="2148"/>
      </w:tblGrid>
      <w:tr w:rsidR="00F02E71" w14:paraId="345AB951" w14:textId="77777777" w:rsidTr="0042712A">
        <w:tc>
          <w:tcPr>
            <w:tcW w:w="1412" w:type="dxa"/>
            <w:shd w:val="clear" w:color="auto" w:fill="D9D9D9" w:themeFill="background1" w:themeFillShade="D9"/>
          </w:tcPr>
          <w:p w14:paraId="7E143175" w14:textId="2E85A118" w:rsidR="00F02E71" w:rsidRPr="00C5386E" w:rsidRDefault="00F02E71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78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</w:p>
        </w:tc>
        <w:tc>
          <w:tcPr>
            <w:tcW w:w="1276" w:type="dxa"/>
          </w:tcPr>
          <w:p w14:paraId="67BA63F1" w14:textId="77777777" w:rsidR="00F02E71" w:rsidRPr="00C5386E" w:rsidRDefault="00F02E71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79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</w:p>
        </w:tc>
        <w:tc>
          <w:tcPr>
            <w:tcW w:w="2309" w:type="dxa"/>
          </w:tcPr>
          <w:p w14:paraId="7498F9ED" w14:textId="2C29E67F" w:rsidR="00F02E71" w:rsidRPr="00C5386E" w:rsidRDefault="00397463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80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81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Khoảng tham chiếu</w:t>
            </w:r>
          </w:p>
        </w:tc>
        <w:tc>
          <w:tcPr>
            <w:tcW w:w="1719" w:type="dxa"/>
            <w:shd w:val="clear" w:color="auto" w:fill="D9D9D9" w:themeFill="background1" w:themeFillShade="D9"/>
          </w:tcPr>
          <w:p w14:paraId="2BB8F016" w14:textId="77777777" w:rsidR="00F02E71" w:rsidRPr="00C5386E" w:rsidRDefault="00F02E71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82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</w:p>
        </w:tc>
        <w:tc>
          <w:tcPr>
            <w:tcW w:w="1075" w:type="dxa"/>
          </w:tcPr>
          <w:p w14:paraId="70DF408D" w14:textId="77777777" w:rsidR="00F02E71" w:rsidRPr="00C5386E" w:rsidRDefault="00F02E71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83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</w:p>
        </w:tc>
        <w:tc>
          <w:tcPr>
            <w:tcW w:w="2148" w:type="dxa"/>
          </w:tcPr>
          <w:p w14:paraId="3FBC42C8" w14:textId="07FC4B11" w:rsidR="00F02E71" w:rsidRPr="00C5386E" w:rsidRDefault="00397463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84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lang w:val="vi-VN"/>
                <w:rPrChange w:id="685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  <w:lang w:val="vi-VN"/>
                  </w:rPr>
                </w:rPrChange>
              </w:rPr>
              <w:t>Khoảng tham chiếu</w:t>
            </w:r>
          </w:p>
        </w:tc>
      </w:tr>
      <w:tr w:rsidR="00B92062" w14:paraId="5E5696F6" w14:textId="77777777" w:rsidTr="0042712A">
        <w:tc>
          <w:tcPr>
            <w:tcW w:w="1412" w:type="dxa"/>
            <w:shd w:val="clear" w:color="auto" w:fill="D9D9D9" w:themeFill="background1" w:themeFillShade="D9"/>
          </w:tcPr>
          <w:p w14:paraId="7CDFF6C4" w14:textId="5781DD20" w:rsidR="00611070" w:rsidRPr="00C5386E" w:rsidRDefault="00611070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86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687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Glucose</w:t>
            </w:r>
          </w:p>
        </w:tc>
        <w:tc>
          <w:tcPr>
            <w:tcW w:w="1276" w:type="dxa"/>
          </w:tcPr>
          <w:p w14:paraId="370AB9F6" w14:textId="5726F8FB" w:rsidR="00611070" w:rsidRPr="00C5386E" w:rsidRDefault="00B92062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88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689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106</w:t>
            </w:r>
          </w:p>
        </w:tc>
        <w:tc>
          <w:tcPr>
            <w:tcW w:w="2309" w:type="dxa"/>
          </w:tcPr>
          <w:p w14:paraId="318CD67A" w14:textId="3DA99E0A" w:rsidR="00611070" w:rsidRPr="00C5386E" w:rsidRDefault="00140E59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90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691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70-115 mg/dL</w:t>
            </w:r>
          </w:p>
        </w:tc>
        <w:tc>
          <w:tcPr>
            <w:tcW w:w="1719" w:type="dxa"/>
            <w:shd w:val="clear" w:color="auto" w:fill="D9D9D9" w:themeFill="background1" w:themeFillShade="D9"/>
          </w:tcPr>
          <w:p w14:paraId="030CE46F" w14:textId="3F09422C" w:rsidR="00611070" w:rsidRPr="00C5386E" w:rsidRDefault="00651E32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92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693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Natri</w:t>
            </w:r>
          </w:p>
        </w:tc>
        <w:tc>
          <w:tcPr>
            <w:tcW w:w="1075" w:type="dxa"/>
          </w:tcPr>
          <w:p w14:paraId="20A42F32" w14:textId="2DE66CD7" w:rsidR="00611070" w:rsidRPr="00C5386E" w:rsidRDefault="007557BF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94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695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136</w:t>
            </w:r>
          </w:p>
        </w:tc>
        <w:tc>
          <w:tcPr>
            <w:tcW w:w="2148" w:type="dxa"/>
          </w:tcPr>
          <w:p w14:paraId="55B365D6" w14:textId="404B2CB0" w:rsidR="00611070" w:rsidRPr="00C5386E" w:rsidRDefault="003B7ACD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96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697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136-146 mmol/L</w:t>
            </w:r>
          </w:p>
        </w:tc>
      </w:tr>
      <w:tr w:rsidR="00F02E71" w14:paraId="336220B7" w14:textId="77777777" w:rsidTr="0042712A">
        <w:tc>
          <w:tcPr>
            <w:tcW w:w="1412" w:type="dxa"/>
            <w:shd w:val="clear" w:color="auto" w:fill="D9D9D9" w:themeFill="background1" w:themeFillShade="D9"/>
          </w:tcPr>
          <w:p w14:paraId="178416EB" w14:textId="36DEC0D0" w:rsidR="00F02E71" w:rsidRPr="00C5386E" w:rsidRDefault="00F54E38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698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699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Ure</w:t>
            </w:r>
          </w:p>
        </w:tc>
        <w:tc>
          <w:tcPr>
            <w:tcW w:w="1276" w:type="dxa"/>
          </w:tcPr>
          <w:p w14:paraId="416FFB94" w14:textId="17E517A3" w:rsidR="00F02E71" w:rsidRPr="00C5386E" w:rsidRDefault="00B92062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i/>
                <w:color w:val="FF0000"/>
                <w:sz w:val="24"/>
                <w:szCs w:val="24"/>
                <w:rPrChange w:id="700" w:author="Nguyễn Trần Minh Đức" w:date="2022-06-13T17:25:00Z">
                  <w:rPr>
                    <w:rFonts w:ascii="Times New Roman" w:hAnsi="Times New Roman" w:cs="Times New Roman"/>
                    <w:b/>
                    <w:i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 w:val="24"/>
                <w:szCs w:val="24"/>
                <w:rPrChange w:id="701" w:author="Nguyễn Trần Minh Đức" w:date="2022-06-13T17:25:00Z">
                  <w:rPr>
                    <w:rFonts w:ascii="Times New Roman" w:hAnsi="Times New Roman" w:cs="Times New Roman"/>
                    <w:b/>
                    <w:bCs/>
                    <w:i/>
                    <w:iCs/>
                    <w:sz w:val="24"/>
                    <w:szCs w:val="24"/>
                  </w:rPr>
                </w:rPrChange>
              </w:rPr>
              <w:t>53.33</w:t>
            </w:r>
          </w:p>
        </w:tc>
        <w:tc>
          <w:tcPr>
            <w:tcW w:w="2309" w:type="dxa"/>
          </w:tcPr>
          <w:p w14:paraId="00133E2D" w14:textId="2D558B55" w:rsidR="00F02E71" w:rsidRPr="00C5386E" w:rsidRDefault="003F18BB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02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03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10.2-49.7 mg/dL</w:t>
            </w:r>
          </w:p>
        </w:tc>
        <w:tc>
          <w:tcPr>
            <w:tcW w:w="1719" w:type="dxa"/>
            <w:shd w:val="clear" w:color="auto" w:fill="D9D9D9" w:themeFill="background1" w:themeFillShade="D9"/>
          </w:tcPr>
          <w:p w14:paraId="7D44FCEA" w14:textId="12AA7175" w:rsidR="00F02E71" w:rsidRPr="00C5386E" w:rsidRDefault="00651E32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04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05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Kali</w:t>
            </w:r>
          </w:p>
        </w:tc>
        <w:tc>
          <w:tcPr>
            <w:tcW w:w="1075" w:type="dxa"/>
          </w:tcPr>
          <w:p w14:paraId="5AA7A288" w14:textId="18FEFE40" w:rsidR="00F02E71" w:rsidRPr="00C5386E" w:rsidRDefault="00072E25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06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07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4.42</w:t>
            </w:r>
          </w:p>
        </w:tc>
        <w:tc>
          <w:tcPr>
            <w:tcW w:w="2148" w:type="dxa"/>
          </w:tcPr>
          <w:p w14:paraId="6C1316E4" w14:textId="3FA1377B" w:rsidR="00F02E71" w:rsidRPr="00C5386E" w:rsidRDefault="00C4142D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08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09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3.4-5.1 mmol/L</w:t>
            </w:r>
          </w:p>
        </w:tc>
      </w:tr>
      <w:tr w:rsidR="00F02E71" w14:paraId="1BDB089A" w14:textId="77777777" w:rsidTr="0042712A">
        <w:tc>
          <w:tcPr>
            <w:tcW w:w="1412" w:type="dxa"/>
            <w:shd w:val="clear" w:color="auto" w:fill="D9D9D9" w:themeFill="background1" w:themeFillShade="D9"/>
          </w:tcPr>
          <w:p w14:paraId="568DD7EF" w14:textId="6EF2246C" w:rsidR="00F02E71" w:rsidRPr="00C5386E" w:rsidRDefault="00F54E38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10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11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Creatinine</w:t>
            </w:r>
          </w:p>
        </w:tc>
        <w:tc>
          <w:tcPr>
            <w:tcW w:w="1276" w:type="dxa"/>
          </w:tcPr>
          <w:p w14:paraId="1AA1C24B" w14:textId="066D847A" w:rsidR="00F02E71" w:rsidRPr="00C5386E" w:rsidRDefault="00CB379F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12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13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1.14</w:t>
            </w:r>
          </w:p>
        </w:tc>
        <w:tc>
          <w:tcPr>
            <w:tcW w:w="2309" w:type="dxa"/>
          </w:tcPr>
          <w:p w14:paraId="4AA78240" w14:textId="4DEC4B13" w:rsidR="00F02E71" w:rsidRPr="00C5386E" w:rsidRDefault="004D693D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14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15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0.72-1.18 mg/dL</w:t>
            </w:r>
          </w:p>
        </w:tc>
        <w:tc>
          <w:tcPr>
            <w:tcW w:w="1719" w:type="dxa"/>
            <w:shd w:val="clear" w:color="auto" w:fill="D9D9D9" w:themeFill="background1" w:themeFillShade="D9"/>
          </w:tcPr>
          <w:p w14:paraId="173CA446" w14:textId="13BF873E" w:rsidR="00F02E71" w:rsidRPr="00C5386E" w:rsidRDefault="00651E32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16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17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Clo</w:t>
            </w:r>
          </w:p>
        </w:tc>
        <w:tc>
          <w:tcPr>
            <w:tcW w:w="1075" w:type="dxa"/>
          </w:tcPr>
          <w:p w14:paraId="0C76CECD" w14:textId="01D69F32" w:rsidR="00F02E71" w:rsidRPr="00C5386E" w:rsidRDefault="00072E25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18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19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105</w:t>
            </w:r>
          </w:p>
        </w:tc>
        <w:tc>
          <w:tcPr>
            <w:tcW w:w="2148" w:type="dxa"/>
          </w:tcPr>
          <w:p w14:paraId="44E838E2" w14:textId="2CF765D5" w:rsidR="00F02E71" w:rsidRPr="00C5386E" w:rsidRDefault="009A50A3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20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21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98-109 mmol/L</w:t>
            </w:r>
          </w:p>
        </w:tc>
      </w:tr>
      <w:tr w:rsidR="00F02E71" w14:paraId="1253A8B7" w14:textId="77777777" w:rsidTr="0042712A">
        <w:tc>
          <w:tcPr>
            <w:tcW w:w="1412" w:type="dxa"/>
            <w:shd w:val="clear" w:color="auto" w:fill="D9D9D9" w:themeFill="background1" w:themeFillShade="D9"/>
          </w:tcPr>
          <w:p w14:paraId="3CE5AEE6" w14:textId="362A908E" w:rsidR="00F02E71" w:rsidRPr="00C5386E" w:rsidRDefault="00F54E38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22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23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eGFR</w:t>
            </w:r>
            <w:r w:rsidR="00F113B4"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24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 xml:space="preserve"> </w:t>
            </w:r>
          </w:p>
        </w:tc>
        <w:tc>
          <w:tcPr>
            <w:tcW w:w="1276" w:type="dxa"/>
          </w:tcPr>
          <w:p w14:paraId="527374D0" w14:textId="6EE050A5" w:rsidR="00F02E71" w:rsidRPr="00C5386E" w:rsidRDefault="00CB379F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25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26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66</w:t>
            </w:r>
          </w:p>
        </w:tc>
        <w:tc>
          <w:tcPr>
            <w:tcW w:w="2309" w:type="dxa"/>
          </w:tcPr>
          <w:p w14:paraId="32551F70" w14:textId="13F70DDF" w:rsidR="00F02E71" w:rsidRPr="00C5386E" w:rsidRDefault="0042712A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27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28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&gt;= 60 ml/p/1.73m2</w:t>
            </w:r>
          </w:p>
        </w:tc>
        <w:tc>
          <w:tcPr>
            <w:tcW w:w="1719" w:type="dxa"/>
            <w:shd w:val="clear" w:color="auto" w:fill="D9D9D9" w:themeFill="background1" w:themeFillShade="D9"/>
          </w:tcPr>
          <w:p w14:paraId="06A3D74B" w14:textId="2C13ACF2" w:rsidR="00F02E71" w:rsidRPr="00C5386E" w:rsidRDefault="00651E32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29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30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Calci TP</w:t>
            </w:r>
          </w:p>
        </w:tc>
        <w:tc>
          <w:tcPr>
            <w:tcW w:w="1075" w:type="dxa"/>
          </w:tcPr>
          <w:p w14:paraId="56871649" w14:textId="077A3444" w:rsidR="00F02E71" w:rsidRPr="00C5386E" w:rsidRDefault="00072E25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31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32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2.23</w:t>
            </w:r>
          </w:p>
        </w:tc>
        <w:tc>
          <w:tcPr>
            <w:tcW w:w="2148" w:type="dxa"/>
          </w:tcPr>
          <w:p w14:paraId="176ED7A6" w14:textId="189292F3" w:rsidR="00F02E71" w:rsidRPr="00C5386E" w:rsidRDefault="009A50A3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33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34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2.10-2.55 mmol/L</w:t>
            </w:r>
          </w:p>
        </w:tc>
      </w:tr>
      <w:tr w:rsidR="00F02E71" w14:paraId="4B5A3F49" w14:textId="77777777" w:rsidTr="0042712A">
        <w:tc>
          <w:tcPr>
            <w:tcW w:w="1412" w:type="dxa"/>
            <w:shd w:val="clear" w:color="auto" w:fill="D9D9D9" w:themeFill="background1" w:themeFillShade="D9"/>
          </w:tcPr>
          <w:p w14:paraId="2E7C2ACE" w14:textId="7BFC4BD9" w:rsidR="00F02E71" w:rsidRPr="00C5386E" w:rsidRDefault="00E80125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35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36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AST</w:t>
            </w:r>
          </w:p>
        </w:tc>
        <w:tc>
          <w:tcPr>
            <w:tcW w:w="1276" w:type="dxa"/>
          </w:tcPr>
          <w:p w14:paraId="6C82EEC2" w14:textId="6789A21B" w:rsidR="00F02E71" w:rsidRPr="00C5386E" w:rsidRDefault="00CB379F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i/>
                <w:color w:val="FF0000"/>
                <w:sz w:val="24"/>
                <w:szCs w:val="24"/>
                <w:rPrChange w:id="737" w:author="Nguyễn Trần Minh Đức" w:date="2022-06-13T17:25:00Z">
                  <w:rPr>
                    <w:rFonts w:ascii="Times New Roman" w:hAnsi="Times New Roman" w:cs="Times New Roman"/>
                    <w:b/>
                    <w:i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 w:val="24"/>
                <w:szCs w:val="24"/>
                <w:rPrChange w:id="738" w:author="Nguyễn Trần Minh Đức" w:date="2022-06-13T17:25:00Z">
                  <w:rPr>
                    <w:rFonts w:ascii="Times New Roman" w:hAnsi="Times New Roman" w:cs="Times New Roman"/>
                    <w:b/>
                    <w:bCs/>
                    <w:i/>
                    <w:iCs/>
                    <w:sz w:val="24"/>
                    <w:szCs w:val="24"/>
                  </w:rPr>
                </w:rPrChange>
              </w:rPr>
              <w:t>73</w:t>
            </w:r>
          </w:p>
        </w:tc>
        <w:tc>
          <w:tcPr>
            <w:tcW w:w="2309" w:type="dxa"/>
          </w:tcPr>
          <w:p w14:paraId="760E8514" w14:textId="47500FD6" w:rsidR="00F02E71" w:rsidRPr="00C5386E" w:rsidRDefault="0042712A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39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40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&lt; 40 U/L</w:t>
            </w:r>
          </w:p>
        </w:tc>
        <w:tc>
          <w:tcPr>
            <w:tcW w:w="1719" w:type="dxa"/>
            <w:shd w:val="clear" w:color="auto" w:fill="D9D9D9" w:themeFill="background1" w:themeFillShade="D9"/>
          </w:tcPr>
          <w:p w14:paraId="2614532B" w14:textId="6996B461" w:rsidR="00F02E71" w:rsidRPr="00C5386E" w:rsidRDefault="00B67448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41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42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Cholesterol</w:t>
            </w:r>
          </w:p>
        </w:tc>
        <w:tc>
          <w:tcPr>
            <w:tcW w:w="1075" w:type="dxa"/>
          </w:tcPr>
          <w:p w14:paraId="74C758AF" w14:textId="0427DC94" w:rsidR="00F02E71" w:rsidRPr="00C5386E" w:rsidRDefault="005E15A1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i/>
                <w:color w:val="FF0000"/>
                <w:sz w:val="24"/>
                <w:szCs w:val="24"/>
                <w:rPrChange w:id="743" w:author="Nguyễn Trần Minh Đức" w:date="2022-06-13T17:25:00Z">
                  <w:rPr>
                    <w:rFonts w:ascii="Times New Roman" w:hAnsi="Times New Roman" w:cs="Times New Roman"/>
                    <w:b/>
                    <w:i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 w:val="24"/>
                <w:szCs w:val="24"/>
                <w:rPrChange w:id="744" w:author="Nguyễn Trần Minh Đức" w:date="2022-06-13T17:25:00Z">
                  <w:rPr>
                    <w:rFonts w:ascii="Times New Roman" w:hAnsi="Times New Roman" w:cs="Times New Roman"/>
                    <w:b/>
                    <w:bCs/>
                    <w:i/>
                    <w:iCs/>
                    <w:sz w:val="24"/>
                    <w:szCs w:val="24"/>
                  </w:rPr>
                </w:rPrChange>
              </w:rPr>
              <w:t>146</w:t>
            </w:r>
          </w:p>
        </w:tc>
        <w:tc>
          <w:tcPr>
            <w:tcW w:w="2148" w:type="dxa"/>
          </w:tcPr>
          <w:p w14:paraId="1EA21708" w14:textId="331AB163" w:rsidR="00F02E71" w:rsidRPr="00C5386E" w:rsidRDefault="006A1EBA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45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46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150- 200 mg/dL</w:t>
            </w:r>
          </w:p>
        </w:tc>
      </w:tr>
      <w:tr w:rsidR="00F02E71" w14:paraId="7E14487C" w14:textId="77777777" w:rsidTr="0042712A">
        <w:tc>
          <w:tcPr>
            <w:tcW w:w="1412" w:type="dxa"/>
            <w:shd w:val="clear" w:color="auto" w:fill="D9D9D9" w:themeFill="background1" w:themeFillShade="D9"/>
          </w:tcPr>
          <w:p w14:paraId="603AA1E5" w14:textId="5647AC82" w:rsidR="00F02E71" w:rsidRPr="00C5386E" w:rsidRDefault="00E80125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47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48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ALT</w:t>
            </w:r>
          </w:p>
        </w:tc>
        <w:tc>
          <w:tcPr>
            <w:tcW w:w="1276" w:type="dxa"/>
          </w:tcPr>
          <w:p w14:paraId="4461A7E1" w14:textId="09D0ABB2" w:rsidR="00F02E71" w:rsidRPr="00C5386E" w:rsidRDefault="0017604C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i/>
                <w:color w:val="FF0000"/>
                <w:sz w:val="24"/>
                <w:szCs w:val="24"/>
                <w:rPrChange w:id="749" w:author="Nguyễn Trần Minh Đức" w:date="2022-06-13T17:25:00Z">
                  <w:rPr>
                    <w:rFonts w:ascii="Times New Roman" w:hAnsi="Times New Roman" w:cs="Times New Roman"/>
                    <w:b/>
                    <w:i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 w:val="24"/>
                <w:szCs w:val="24"/>
                <w:rPrChange w:id="750" w:author="Nguyễn Trần Minh Đức" w:date="2022-06-13T17:25:00Z">
                  <w:rPr>
                    <w:rFonts w:ascii="Times New Roman" w:hAnsi="Times New Roman" w:cs="Times New Roman"/>
                    <w:b/>
                    <w:bCs/>
                    <w:i/>
                    <w:iCs/>
                    <w:sz w:val="24"/>
                    <w:szCs w:val="24"/>
                  </w:rPr>
                </w:rPrChange>
              </w:rPr>
              <w:t>80</w:t>
            </w:r>
          </w:p>
        </w:tc>
        <w:tc>
          <w:tcPr>
            <w:tcW w:w="2309" w:type="dxa"/>
          </w:tcPr>
          <w:p w14:paraId="71724CD6" w14:textId="29A1B85B" w:rsidR="00F02E71" w:rsidRPr="00C5386E" w:rsidRDefault="0042712A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51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52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&lt; 41 U/L</w:t>
            </w:r>
          </w:p>
        </w:tc>
        <w:tc>
          <w:tcPr>
            <w:tcW w:w="1719" w:type="dxa"/>
            <w:shd w:val="clear" w:color="auto" w:fill="D9D9D9" w:themeFill="background1" w:themeFillShade="D9"/>
          </w:tcPr>
          <w:p w14:paraId="48FA8F60" w14:textId="0EFF75DC" w:rsidR="00F02E71" w:rsidRPr="00C5386E" w:rsidRDefault="00B67448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53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54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HDL-C</w:t>
            </w:r>
          </w:p>
        </w:tc>
        <w:tc>
          <w:tcPr>
            <w:tcW w:w="1075" w:type="dxa"/>
          </w:tcPr>
          <w:p w14:paraId="4F5B236D" w14:textId="534E7113" w:rsidR="00F02E71" w:rsidRPr="00C5386E" w:rsidRDefault="005E15A1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i/>
                <w:color w:val="FF0000"/>
                <w:sz w:val="24"/>
                <w:szCs w:val="24"/>
                <w:rPrChange w:id="755" w:author="Nguyễn Trần Minh Đức" w:date="2022-06-13T17:25:00Z">
                  <w:rPr>
                    <w:rFonts w:ascii="Times New Roman" w:hAnsi="Times New Roman" w:cs="Times New Roman"/>
                    <w:b/>
                    <w:i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 w:val="24"/>
                <w:szCs w:val="24"/>
                <w:rPrChange w:id="756" w:author="Nguyễn Trần Minh Đức" w:date="2022-06-13T17:25:00Z">
                  <w:rPr>
                    <w:rFonts w:ascii="Times New Roman" w:hAnsi="Times New Roman" w:cs="Times New Roman"/>
                    <w:b/>
                    <w:bCs/>
                    <w:i/>
                    <w:iCs/>
                    <w:sz w:val="24"/>
                    <w:szCs w:val="24"/>
                  </w:rPr>
                </w:rPrChange>
              </w:rPr>
              <w:t>29</w:t>
            </w:r>
          </w:p>
        </w:tc>
        <w:tc>
          <w:tcPr>
            <w:tcW w:w="2148" w:type="dxa"/>
          </w:tcPr>
          <w:p w14:paraId="766AE65C" w14:textId="7D1D8ED0" w:rsidR="00F02E71" w:rsidRPr="00C5386E" w:rsidRDefault="009A6038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57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58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&gt; 35</w:t>
            </w:r>
            <w:r w:rsidR="001354BB"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59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 xml:space="preserve"> mg/dL</w:t>
            </w:r>
          </w:p>
        </w:tc>
      </w:tr>
      <w:tr w:rsidR="0042712A" w14:paraId="24FACB58" w14:textId="77777777" w:rsidTr="0042712A">
        <w:tc>
          <w:tcPr>
            <w:tcW w:w="1412" w:type="dxa"/>
            <w:shd w:val="clear" w:color="auto" w:fill="D9D9D9" w:themeFill="background1" w:themeFillShade="D9"/>
          </w:tcPr>
          <w:p w14:paraId="633C53D8" w14:textId="5ACC036E" w:rsidR="00C250F0" w:rsidRPr="00C5386E" w:rsidRDefault="00C250F0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60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61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CRP</w:t>
            </w:r>
          </w:p>
        </w:tc>
        <w:tc>
          <w:tcPr>
            <w:tcW w:w="1276" w:type="dxa"/>
          </w:tcPr>
          <w:p w14:paraId="1C697D95" w14:textId="33226983" w:rsidR="00C250F0" w:rsidRPr="00C5386E" w:rsidRDefault="00F2405F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62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63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4.6</w:t>
            </w:r>
          </w:p>
        </w:tc>
        <w:tc>
          <w:tcPr>
            <w:tcW w:w="2309" w:type="dxa"/>
          </w:tcPr>
          <w:p w14:paraId="16037720" w14:textId="7AD1AB73" w:rsidR="00C250F0" w:rsidRPr="00C5386E" w:rsidRDefault="007A089C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64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65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&lt; 5 mg/L</w:t>
            </w:r>
          </w:p>
        </w:tc>
        <w:tc>
          <w:tcPr>
            <w:tcW w:w="1719" w:type="dxa"/>
            <w:shd w:val="clear" w:color="auto" w:fill="D9D9D9" w:themeFill="background1" w:themeFillShade="D9"/>
          </w:tcPr>
          <w:p w14:paraId="1DFDD0BB" w14:textId="16433E8E" w:rsidR="00C250F0" w:rsidRPr="00C5386E" w:rsidRDefault="00B67448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66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67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Non HDL-C</w:t>
            </w:r>
          </w:p>
        </w:tc>
        <w:tc>
          <w:tcPr>
            <w:tcW w:w="1075" w:type="dxa"/>
          </w:tcPr>
          <w:p w14:paraId="2D3D6210" w14:textId="2D838AE1" w:rsidR="00C250F0" w:rsidRPr="00C5386E" w:rsidRDefault="0030521C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68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69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117.8</w:t>
            </w:r>
          </w:p>
        </w:tc>
        <w:tc>
          <w:tcPr>
            <w:tcW w:w="2148" w:type="dxa"/>
          </w:tcPr>
          <w:p w14:paraId="26E7C845" w14:textId="48B8A279" w:rsidR="00C250F0" w:rsidRPr="00C5386E" w:rsidRDefault="001354BB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70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71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mg/dL</w:t>
            </w:r>
          </w:p>
        </w:tc>
      </w:tr>
      <w:tr w:rsidR="0042712A" w14:paraId="74B83C62" w14:textId="77777777" w:rsidTr="0042712A">
        <w:tc>
          <w:tcPr>
            <w:tcW w:w="1412" w:type="dxa"/>
            <w:shd w:val="clear" w:color="auto" w:fill="D9D9D9" w:themeFill="background1" w:themeFillShade="D9"/>
          </w:tcPr>
          <w:p w14:paraId="12601F44" w14:textId="7968556E" w:rsidR="00C250F0" w:rsidRPr="00C5386E" w:rsidRDefault="00754423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72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73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TSH</w:t>
            </w:r>
          </w:p>
        </w:tc>
        <w:tc>
          <w:tcPr>
            <w:tcW w:w="1276" w:type="dxa"/>
          </w:tcPr>
          <w:p w14:paraId="0C9C2E73" w14:textId="34C6560B" w:rsidR="00C250F0" w:rsidRPr="00C5386E" w:rsidRDefault="00BF08AB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74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75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2.61</w:t>
            </w:r>
          </w:p>
        </w:tc>
        <w:tc>
          <w:tcPr>
            <w:tcW w:w="2309" w:type="dxa"/>
          </w:tcPr>
          <w:p w14:paraId="5EAEB4D6" w14:textId="5B0E9442" w:rsidR="00C250F0" w:rsidRPr="00C5386E" w:rsidRDefault="00350F3B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76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77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0.34-4.22 mIU/L</w:t>
            </w:r>
          </w:p>
        </w:tc>
        <w:tc>
          <w:tcPr>
            <w:tcW w:w="1719" w:type="dxa"/>
            <w:shd w:val="clear" w:color="auto" w:fill="D9D9D9" w:themeFill="background1" w:themeFillShade="D9"/>
          </w:tcPr>
          <w:p w14:paraId="6F5C6562" w14:textId="62DF7BDD" w:rsidR="00C250F0" w:rsidRPr="00C5386E" w:rsidRDefault="00B67448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78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79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LDL-C</w:t>
            </w:r>
          </w:p>
        </w:tc>
        <w:tc>
          <w:tcPr>
            <w:tcW w:w="1075" w:type="dxa"/>
          </w:tcPr>
          <w:p w14:paraId="46AA532B" w14:textId="1315482E" w:rsidR="00C250F0" w:rsidRPr="00C5386E" w:rsidRDefault="001539E9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80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81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98</w:t>
            </w:r>
          </w:p>
        </w:tc>
        <w:tc>
          <w:tcPr>
            <w:tcW w:w="2148" w:type="dxa"/>
          </w:tcPr>
          <w:p w14:paraId="0F456820" w14:textId="4B143BAD" w:rsidR="00C250F0" w:rsidRPr="00C5386E" w:rsidRDefault="001354BB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82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83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&lt; 131 mg/dL</w:t>
            </w:r>
          </w:p>
        </w:tc>
      </w:tr>
      <w:tr w:rsidR="005E15A1" w14:paraId="274962B7" w14:textId="77777777" w:rsidTr="0042712A">
        <w:tc>
          <w:tcPr>
            <w:tcW w:w="1412" w:type="dxa"/>
            <w:shd w:val="clear" w:color="auto" w:fill="D9D9D9" w:themeFill="background1" w:themeFillShade="D9"/>
          </w:tcPr>
          <w:p w14:paraId="03329BDD" w14:textId="11B1649D" w:rsidR="00B67448" w:rsidRPr="00C5386E" w:rsidRDefault="00754423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84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85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fT4</w:t>
            </w:r>
          </w:p>
        </w:tc>
        <w:tc>
          <w:tcPr>
            <w:tcW w:w="1276" w:type="dxa"/>
          </w:tcPr>
          <w:p w14:paraId="47922A6D" w14:textId="0904DD8F" w:rsidR="00B67448" w:rsidRPr="00C5386E" w:rsidRDefault="00BF08AB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86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87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1.76</w:t>
            </w:r>
          </w:p>
        </w:tc>
        <w:tc>
          <w:tcPr>
            <w:tcW w:w="2309" w:type="dxa"/>
          </w:tcPr>
          <w:p w14:paraId="4D7279D5" w14:textId="4697A27A" w:rsidR="00B67448" w:rsidRPr="00C5386E" w:rsidRDefault="00003790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88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89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0.71 – 1.85 ng/dL</w:t>
            </w:r>
          </w:p>
        </w:tc>
        <w:tc>
          <w:tcPr>
            <w:tcW w:w="1719" w:type="dxa"/>
            <w:shd w:val="clear" w:color="auto" w:fill="D9D9D9" w:themeFill="background1" w:themeFillShade="D9"/>
          </w:tcPr>
          <w:p w14:paraId="3BB8AFE1" w14:textId="27F459D7" w:rsidR="00B67448" w:rsidRPr="00C5386E" w:rsidRDefault="00B67448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90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91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Triglyceride</w:t>
            </w:r>
          </w:p>
        </w:tc>
        <w:tc>
          <w:tcPr>
            <w:tcW w:w="1075" w:type="dxa"/>
          </w:tcPr>
          <w:p w14:paraId="374019DD" w14:textId="60E7C448" w:rsidR="00B67448" w:rsidRPr="00C5386E" w:rsidRDefault="001539E9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92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93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103</w:t>
            </w:r>
          </w:p>
        </w:tc>
        <w:tc>
          <w:tcPr>
            <w:tcW w:w="2148" w:type="dxa"/>
          </w:tcPr>
          <w:p w14:paraId="312D05EF" w14:textId="27D984D9" w:rsidR="00B67448" w:rsidRPr="00C5386E" w:rsidRDefault="001354BB" w:rsidP="00F02E71">
            <w:pPr>
              <w:pStyle w:val="ListParagrap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rPrChange w:id="794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</w:pPr>
            <w:r w:rsidRPr="00C5386E">
              <w:rPr>
                <w:rFonts w:ascii="Times New Roman" w:hAnsi="Times New Roman" w:cs="Times New Roman"/>
                <w:color w:val="FF0000"/>
                <w:sz w:val="24"/>
                <w:szCs w:val="24"/>
                <w:rPrChange w:id="795" w:author="Nguyễn Trần Minh Đức" w:date="2022-06-13T17:25:00Z">
                  <w:rPr>
                    <w:rFonts w:ascii="Times New Roman" w:hAnsi="Times New Roman" w:cs="Times New Roman"/>
                    <w:sz w:val="24"/>
                    <w:szCs w:val="24"/>
                  </w:rPr>
                </w:rPrChange>
              </w:rPr>
              <w:t>40-166 mg/dL</w:t>
            </w:r>
          </w:p>
        </w:tc>
      </w:tr>
    </w:tbl>
    <w:p w14:paraId="514E8008" w14:textId="41E6E24A" w:rsidR="00A12413" w:rsidRDefault="002751B4" w:rsidP="00F02E71">
      <w:pPr>
        <w:pStyle w:val="ListParagraph"/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AST, ALT tăng nhẹ nghĩ do bệnh cảnh toàn thân</w:t>
      </w:r>
    </w:p>
    <w:p w14:paraId="3AAD5BCA" w14:textId="3EF4AF2C" w:rsidR="003A7B01" w:rsidRDefault="00B3209F" w:rsidP="00F02E71">
      <w:pPr>
        <w:pStyle w:val="ListParagraph"/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Glucose máu 10.9</w:t>
      </w:r>
    </w:p>
    <w:p w14:paraId="548AD39D" w14:textId="1521EDF5" w:rsidR="002F1DE3" w:rsidRDefault="002F1DE3" w:rsidP="00F02E71">
      <w:pPr>
        <w:pStyle w:val="ListParagraph"/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Hạ Na và Cl ít (ôn ó/tiêu chảy???)</w:t>
      </w:r>
    </w:p>
    <w:p w14:paraId="77D749E2" w14:textId="77777777" w:rsidR="00B3209F" w:rsidRPr="00B3209F" w:rsidRDefault="00B3209F" w:rsidP="00F02E71">
      <w:pPr>
        <w:pStyle w:val="ListParagraph"/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040D6CEB" w14:textId="15C568B4" w:rsidR="00EC15D2" w:rsidRDefault="00EC15D2" w:rsidP="00A12413">
      <w:pPr>
        <w:pStyle w:val="ListParagraph"/>
        <w:numPr>
          <w:ilvl w:val="1"/>
          <w:numId w:val="1"/>
        </w:numPr>
        <w:tabs>
          <w:tab w:val="left" w:pos="851"/>
        </w:tabs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Siêu âm bụng</w:t>
      </w:r>
      <w:r w:rsidR="00671EC6">
        <w:rPr>
          <w:rFonts w:ascii="Times New Roman" w:hAnsi="Times New Roman" w:cs="Times New Roman"/>
          <w:sz w:val="24"/>
          <w:szCs w:val="24"/>
        </w:rPr>
        <w:t xml:space="preserve"> (31/05)</w:t>
      </w:r>
    </w:p>
    <w:p w14:paraId="718A0BE4" w14:textId="77777777" w:rsidR="00EC15D2" w:rsidRPr="004F428D" w:rsidRDefault="00EC15D2" w:rsidP="00EC15D2">
      <w:pPr>
        <w:pStyle w:val="ListParagraph"/>
        <w:tabs>
          <w:tab w:val="left" w:pos="851"/>
        </w:tabs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11DFF8F3" w14:textId="3FAF8700" w:rsidR="00BD3CD5" w:rsidRPr="00E863F1" w:rsidRDefault="00BD3CD5">
      <w:pPr>
        <w:rPr>
          <w:rFonts w:ascii="Times New Roman" w:hAnsi="Times New Roman" w:cs="Times New Roman"/>
          <w:i/>
          <w:iCs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9940B6" w:rsidRPr="00E863F1">
        <w:rPr>
          <w:rFonts w:ascii="Times New Roman" w:hAnsi="Times New Roman" w:cs="Times New Roman"/>
          <w:i/>
          <w:iCs/>
          <w:sz w:val="24"/>
          <w:szCs w:val="24"/>
          <w:lang w:val="vi-VN"/>
        </w:rPr>
        <w:t>Giáp thì nhân tỉad 3-4</w:t>
      </w:r>
    </w:p>
    <w:p w14:paraId="0462226C" w14:textId="25F27142" w:rsidR="007B522B" w:rsidRPr="00E863F1" w:rsidRDefault="007B522B">
      <w:pPr>
        <w:rPr>
          <w:rFonts w:ascii="Times New Roman" w:hAnsi="Times New Roman" w:cs="Times New Roman"/>
          <w:i/>
          <w:iCs/>
          <w:sz w:val="24"/>
          <w:szCs w:val="24"/>
          <w:lang w:val="vi-VN"/>
        </w:rPr>
      </w:pPr>
      <w:r w:rsidRPr="00E863F1">
        <w:rPr>
          <w:rFonts w:ascii="Times New Roman" w:hAnsi="Times New Roman" w:cs="Times New Roman"/>
          <w:i/>
          <w:iCs/>
          <w:sz w:val="24"/>
          <w:szCs w:val="24"/>
          <w:lang w:val="vi-VN"/>
        </w:rPr>
        <w:t>Bụng: gan nhiễm mỡ thận phải ứ nước độ I</w:t>
      </w:r>
    </w:p>
    <w:p w14:paraId="652B804F" w14:textId="77777777" w:rsidR="007B522B" w:rsidRPr="009940B6" w:rsidRDefault="007B522B">
      <w:pPr>
        <w:rPr>
          <w:rFonts w:ascii="Times New Roman" w:hAnsi="Times New Roman" w:cs="Times New Roman"/>
          <w:sz w:val="24"/>
          <w:szCs w:val="24"/>
          <w:lang w:val="vi-VN"/>
        </w:rPr>
      </w:pPr>
    </w:p>
    <w:p w14:paraId="4681E6B6" w14:textId="7075C9A7" w:rsidR="00CB0499" w:rsidRPr="00592D46" w:rsidRDefault="009B61E0" w:rsidP="0075035E">
      <w:pPr>
        <w:pStyle w:val="ListParagraph"/>
        <w:numPr>
          <w:ilvl w:val="1"/>
          <w:numId w:val="1"/>
        </w:numPr>
        <w:tabs>
          <w:tab w:val="left" w:pos="851"/>
        </w:tabs>
        <w:spacing w:after="0" w:line="276" w:lineRule="auto"/>
        <w:ind w:left="709" w:hanging="283"/>
        <w:jc w:val="both"/>
        <w:rPr>
          <w:rFonts w:ascii="Times New Roman" w:hAnsi="Times New Roman" w:cs="Times New Roman"/>
          <w:color w:val="FF0000"/>
          <w:sz w:val="24"/>
          <w:szCs w:val="24"/>
          <w:rPrChange w:id="796" w:author="Nguyễn Trần Minh Đức" w:date="2022-06-13T17:26:00Z">
            <w:rPr>
              <w:rFonts w:ascii="Times New Roman" w:hAnsi="Times New Roman" w:cs="Times New Roman"/>
              <w:sz w:val="24"/>
              <w:szCs w:val="24"/>
            </w:rPr>
          </w:rPrChange>
        </w:rPr>
      </w:pPr>
      <w:r>
        <w:rPr>
          <w:rFonts w:ascii="Times New Roman" w:hAnsi="Times New Roman" w:cs="Times New Roman"/>
          <w:sz w:val="24"/>
          <w:szCs w:val="24"/>
        </w:rPr>
        <w:t>Kết quả chụp mạch vành</w:t>
      </w:r>
    </w:p>
    <w:p w14:paraId="0CB641B6" w14:textId="33A4B48A" w:rsidR="004931ED" w:rsidRPr="004931ED" w:rsidRDefault="004931ED" w:rsidP="00D02705">
      <w:pPr>
        <w:pStyle w:val="ListParagraph"/>
        <w:numPr>
          <w:ilvl w:val="0"/>
          <w:numId w:val="20"/>
        </w:numPr>
        <w:tabs>
          <w:tab w:val="left" w:pos="851"/>
        </w:tabs>
        <w:spacing w:after="0"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4931ED">
        <w:rPr>
          <w:rFonts w:ascii="Times New Roman" w:hAnsi="Times New Roman" w:cs="Times New Roman"/>
          <w:sz w:val="24"/>
          <w:szCs w:val="24"/>
        </w:rPr>
        <w:t>Hệ động mạch vành ưu thế phải</w:t>
      </w:r>
    </w:p>
    <w:p w14:paraId="4703ACD9" w14:textId="797D6A3E" w:rsidR="004931ED" w:rsidRPr="004931ED" w:rsidRDefault="004931ED" w:rsidP="00D02705">
      <w:pPr>
        <w:pStyle w:val="ListParagraph"/>
        <w:numPr>
          <w:ilvl w:val="0"/>
          <w:numId w:val="20"/>
        </w:numPr>
        <w:tabs>
          <w:tab w:val="left" w:pos="851"/>
        </w:tabs>
        <w:spacing w:after="0"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4931ED">
        <w:rPr>
          <w:rFonts w:ascii="Times New Roman" w:hAnsi="Times New Roman" w:cs="Times New Roman"/>
          <w:sz w:val="24"/>
          <w:szCs w:val="24"/>
        </w:rPr>
        <w:t xml:space="preserve">LM: </w:t>
      </w:r>
      <w:del w:id="797" w:author="Nguyễn Trần Minh Đức" w:date="2022-06-13T17:35:00Z">
        <w:r w:rsidRPr="004931ED" w:rsidDel="0000374D">
          <w:rPr>
            <w:rFonts w:ascii="Times New Roman" w:hAnsi="Times New Roman" w:cs="Times New Roman"/>
            <w:sz w:val="24"/>
            <w:szCs w:val="24"/>
          </w:rPr>
          <w:delText xml:space="preserve">không </w:delText>
        </w:r>
      </w:del>
      <w:r w:rsidRPr="004931ED">
        <w:rPr>
          <w:rFonts w:ascii="Times New Roman" w:hAnsi="Times New Roman" w:cs="Times New Roman"/>
          <w:sz w:val="24"/>
          <w:szCs w:val="24"/>
        </w:rPr>
        <w:t>hẹp</w:t>
      </w:r>
      <w:ins w:id="798" w:author="Nguyễn Trần Minh Đức" w:date="2022-06-13T17:35:00Z">
        <w:r w:rsidR="0000374D">
          <w:rPr>
            <w:rFonts w:ascii="Times New Roman" w:hAnsi="Times New Roman" w:cs="Times New Roman"/>
            <w:sz w:val="24"/>
            <w:szCs w:val="24"/>
            <w:lang w:val="vi-VN"/>
          </w:rPr>
          <w:t xml:space="preserve"> 20% đoạn xa LM</w:t>
        </w:r>
      </w:ins>
      <w:del w:id="799" w:author="Nguyễn Trần Minh Đức" w:date="2022-06-13T17:35:00Z">
        <w:r w:rsidRPr="004931ED" w:rsidDel="0000374D">
          <w:rPr>
            <w:rFonts w:ascii="Times New Roman" w:hAnsi="Times New Roman" w:cs="Times New Roman"/>
            <w:sz w:val="24"/>
            <w:szCs w:val="24"/>
          </w:rPr>
          <w:delText>.</w:delText>
        </w:r>
      </w:del>
    </w:p>
    <w:p w14:paraId="730AD07A" w14:textId="5C5FADE0" w:rsidR="004931ED" w:rsidRPr="004931ED" w:rsidRDefault="004931ED" w:rsidP="00D02705">
      <w:pPr>
        <w:pStyle w:val="ListParagraph"/>
        <w:numPr>
          <w:ilvl w:val="0"/>
          <w:numId w:val="20"/>
        </w:numPr>
        <w:tabs>
          <w:tab w:val="left" w:pos="851"/>
        </w:tabs>
        <w:spacing w:after="0"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4931ED">
        <w:rPr>
          <w:rFonts w:ascii="Times New Roman" w:hAnsi="Times New Roman" w:cs="Times New Roman"/>
          <w:sz w:val="24"/>
          <w:szCs w:val="24"/>
        </w:rPr>
        <w:t>LAD: hẹp 70% LAD I</w:t>
      </w:r>
      <w:del w:id="800" w:author="Nguyễn Trần Minh Đức" w:date="2022-06-13T17:36:00Z">
        <w:r w:rsidRPr="004931ED" w:rsidDel="0000374D">
          <w:rPr>
            <w:rFonts w:ascii="Times New Roman" w:hAnsi="Times New Roman" w:cs="Times New Roman"/>
            <w:sz w:val="24"/>
            <w:szCs w:val="24"/>
          </w:rPr>
          <w:delText>-II</w:delText>
        </w:r>
      </w:del>
      <w:r w:rsidRPr="004931ED">
        <w:rPr>
          <w:rFonts w:ascii="Times New Roman" w:hAnsi="Times New Roman" w:cs="Times New Roman"/>
          <w:sz w:val="24"/>
          <w:szCs w:val="24"/>
        </w:rPr>
        <w:t xml:space="preserve">, </w:t>
      </w:r>
      <w:ins w:id="801" w:author="Nguyễn Trần Minh Đức" w:date="2022-06-13T17:36:00Z">
        <w:r w:rsidR="0026378B">
          <w:rPr>
            <w:rFonts w:ascii="Times New Roman" w:hAnsi="Times New Roman" w:cs="Times New Roman"/>
            <w:sz w:val="24"/>
            <w:szCs w:val="24"/>
            <w:lang w:val="vi-VN"/>
          </w:rPr>
          <w:t>80% LAD II</w:t>
        </w:r>
      </w:ins>
      <w:del w:id="802" w:author="Nguyễn Trần Minh Đức" w:date="2022-06-13T17:36:00Z">
        <w:r w:rsidRPr="004931ED" w:rsidDel="0026378B">
          <w:rPr>
            <w:rFonts w:ascii="Times New Roman" w:hAnsi="Times New Roman" w:cs="Times New Roman"/>
            <w:sz w:val="24"/>
            <w:szCs w:val="24"/>
          </w:rPr>
          <w:delText>cho bàng hệ RCA</w:delText>
        </w:r>
      </w:del>
    </w:p>
    <w:p w14:paraId="00ECDBC0" w14:textId="19CB4B05" w:rsidR="004931ED" w:rsidRPr="004931ED" w:rsidRDefault="004931ED" w:rsidP="00D02705">
      <w:pPr>
        <w:pStyle w:val="ListParagraph"/>
        <w:numPr>
          <w:ilvl w:val="0"/>
          <w:numId w:val="20"/>
        </w:numPr>
        <w:tabs>
          <w:tab w:val="left" w:pos="851"/>
        </w:tabs>
        <w:spacing w:after="0"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4931ED">
        <w:rPr>
          <w:rFonts w:ascii="Times New Roman" w:hAnsi="Times New Roman" w:cs="Times New Roman"/>
          <w:sz w:val="24"/>
          <w:szCs w:val="24"/>
        </w:rPr>
        <w:t xml:space="preserve">LCx: hẹp </w:t>
      </w:r>
      <w:ins w:id="803" w:author="Nguyễn Trần Minh Đức" w:date="2022-06-13T17:36:00Z">
        <w:r w:rsidR="0026378B">
          <w:rPr>
            <w:rFonts w:ascii="Times New Roman" w:hAnsi="Times New Roman" w:cs="Times New Roman"/>
            <w:sz w:val="24"/>
            <w:szCs w:val="24"/>
            <w:lang w:val="vi-VN"/>
          </w:rPr>
          <w:t>54%</w:t>
        </w:r>
      </w:ins>
      <w:del w:id="804" w:author="Nguyễn Trần Minh Đức" w:date="2022-06-13T17:36:00Z">
        <w:r w:rsidRPr="004931ED" w:rsidDel="0026378B">
          <w:rPr>
            <w:rFonts w:ascii="Times New Roman" w:hAnsi="Times New Roman" w:cs="Times New Roman"/>
            <w:sz w:val="24"/>
            <w:szCs w:val="24"/>
          </w:rPr>
          <w:delText>dài 70%</w:delText>
        </w:r>
      </w:del>
      <w:r w:rsidRPr="004931ED">
        <w:rPr>
          <w:rFonts w:ascii="Times New Roman" w:hAnsi="Times New Roman" w:cs="Times New Roman"/>
          <w:sz w:val="24"/>
          <w:szCs w:val="24"/>
        </w:rPr>
        <w:t xml:space="preserve"> LCx I</w:t>
      </w:r>
      <w:del w:id="805" w:author="Nguyễn Trần Minh Đức" w:date="2022-06-13T17:36:00Z">
        <w:r w:rsidRPr="004931ED" w:rsidDel="0026378B">
          <w:rPr>
            <w:rFonts w:ascii="Times New Roman" w:hAnsi="Times New Roman" w:cs="Times New Roman"/>
            <w:sz w:val="24"/>
            <w:szCs w:val="24"/>
          </w:rPr>
          <w:delText>-II</w:delText>
        </w:r>
      </w:del>
    </w:p>
    <w:p w14:paraId="2EEF97E2" w14:textId="36E32A4C" w:rsidR="004931ED" w:rsidRPr="004931ED" w:rsidRDefault="004931ED" w:rsidP="00D02705">
      <w:pPr>
        <w:pStyle w:val="ListParagraph"/>
        <w:numPr>
          <w:ilvl w:val="0"/>
          <w:numId w:val="20"/>
        </w:numPr>
        <w:tabs>
          <w:tab w:val="left" w:pos="851"/>
        </w:tabs>
        <w:spacing w:after="0"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4931ED">
        <w:rPr>
          <w:rFonts w:ascii="Times New Roman" w:hAnsi="Times New Roman" w:cs="Times New Roman"/>
          <w:sz w:val="24"/>
          <w:szCs w:val="24"/>
        </w:rPr>
        <w:t xml:space="preserve">RCA: </w:t>
      </w:r>
      <w:del w:id="806" w:author="Nguyễn Trần Minh Đức" w:date="2022-06-13T17:36:00Z">
        <w:r w:rsidRPr="004931ED" w:rsidDel="0026378B">
          <w:rPr>
            <w:rFonts w:ascii="Times New Roman" w:hAnsi="Times New Roman" w:cs="Times New Roman"/>
            <w:sz w:val="24"/>
            <w:szCs w:val="24"/>
          </w:rPr>
          <w:delText>tắc hoàn toàn từ RCA II, nhận bàng hệ tự thân từ nhánh Conus, từ LAD, Nhánh Conus dò vào xoang tĩnh mạch vành</w:delText>
        </w:r>
      </w:del>
      <w:ins w:id="807" w:author="Nguyễn Trần Minh Đức" w:date="2022-06-13T17:36:00Z">
        <w:r w:rsidR="001F5122">
          <w:rPr>
            <w:rFonts w:ascii="Times New Roman" w:hAnsi="Times New Roman" w:cs="Times New Roman"/>
            <w:sz w:val="24"/>
            <w:szCs w:val="24"/>
            <w:lang w:val="vi-VN"/>
          </w:rPr>
          <w:t>hẹp 50% RCA II</w:t>
        </w:r>
      </w:ins>
    </w:p>
    <w:p w14:paraId="7230BA9D" w14:textId="036A4E6B" w:rsidR="009B61E0" w:rsidRDefault="004931ED" w:rsidP="00D02705">
      <w:pPr>
        <w:tabs>
          <w:tab w:val="left" w:pos="851"/>
        </w:tabs>
        <w:spacing w:after="0" w:line="276" w:lineRule="auto"/>
        <w:ind w:left="851"/>
        <w:jc w:val="both"/>
        <w:rPr>
          <w:ins w:id="808" w:author="Nguyễn Trần Minh Đức" w:date="2022-06-13T17:37:00Z"/>
          <w:rFonts w:ascii="Times New Roman" w:hAnsi="Times New Roman" w:cs="Times New Roman"/>
          <w:sz w:val="24"/>
          <w:szCs w:val="24"/>
          <w:lang w:val="vi-VN"/>
        </w:rPr>
      </w:pPr>
      <w:r w:rsidRPr="004931ED">
        <w:rPr>
          <w:rFonts w:ascii="Times New Roman" w:hAnsi="Times New Roman" w:cs="Times New Roman"/>
          <w:sz w:val="24"/>
          <w:szCs w:val="24"/>
        </w:rPr>
        <w:t>Kết luận: Bệnh mạch vành 3 nhánh</w:t>
      </w:r>
      <w:del w:id="809" w:author="Nguyễn Trần Minh Đức" w:date="2022-06-13T17:37:00Z">
        <w:r w:rsidRPr="004931ED" w:rsidDel="0036065D">
          <w:rPr>
            <w:rFonts w:ascii="Times New Roman" w:hAnsi="Times New Roman" w:cs="Times New Roman"/>
            <w:sz w:val="24"/>
            <w:szCs w:val="24"/>
          </w:rPr>
          <w:delText>, dò nhánh conus vào xoang tĩnh mạch vành</w:delText>
        </w:r>
      </w:del>
    </w:p>
    <w:p w14:paraId="2EEBF446" w14:textId="7F10A195" w:rsidR="00184F93" w:rsidRPr="004931ED" w:rsidRDefault="00184F93" w:rsidP="00D02705">
      <w:pPr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ins w:id="810" w:author="Nguyễn Trần Minh Đức" w:date="2022-06-13T17:37:00Z">
        <w:r>
          <w:rPr>
            <w:rFonts w:ascii="Times New Roman" w:hAnsi="Times New Roman" w:cs="Times New Roman"/>
            <w:sz w:val="24"/>
            <w:szCs w:val="24"/>
            <w:lang w:val="vi-VN"/>
          </w:rPr>
          <w:t xml:space="preserve">Tiến hành can thiệp mạch vành: </w:t>
        </w:r>
      </w:ins>
      <w:ins w:id="811" w:author="Nguyễn Trần Minh Đức" w:date="2022-06-13T17:38:00Z">
        <w:r>
          <w:rPr>
            <w:rFonts w:ascii="Times New Roman" w:hAnsi="Times New Roman" w:cs="Times New Roman"/>
            <w:sz w:val="24"/>
            <w:szCs w:val="24"/>
            <w:lang w:val="vi-VN"/>
          </w:rPr>
          <w:t xml:space="preserve">Đặt stent Accura Decent </w:t>
        </w:r>
        <w:r w:rsidR="007D37C5">
          <w:rPr>
            <w:rFonts w:ascii="Times New Roman" w:hAnsi="Times New Roman" w:cs="Times New Roman"/>
            <w:sz w:val="24"/>
            <w:szCs w:val="24"/>
            <w:lang w:val="vi-VN"/>
          </w:rPr>
          <w:t>tại sang thương LAD I-II, áp lực 12</w:t>
        </w:r>
      </w:ins>
      <w:ins w:id="812" w:author="Nguyễn Trần Minh Đức" w:date="2022-06-13T17:47:00Z">
        <w:r w:rsidR="00242408">
          <w:rPr>
            <w:rFonts w:ascii="Times New Roman" w:hAnsi="Times New Roman" w:cs="Times New Roman"/>
            <w:sz w:val="24"/>
            <w:szCs w:val="24"/>
            <w:lang w:val="vi-VN"/>
          </w:rPr>
          <w:t xml:space="preserve"> </w:t>
        </w:r>
      </w:ins>
      <w:ins w:id="813" w:author="Nguyễn Trần Minh Đức" w:date="2022-06-13T17:38:00Z">
        <w:r w:rsidR="007D37C5">
          <w:rPr>
            <w:rFonts w:ascii="Times New Roman" w:hAnsi="Times New Roman" w:cs="Times New Roman"/>
            <w:sz w:val="24"/>
            <w:szCs w:val="24"/>
            <w:lang w:val="vi-VN"/>
          </w:rPr>
          <w:t>bar</w:t>
        </w:r>
      </w:ins>
    </w:p>
    <w:p w14:paraId="7C5B1736" w14:textId="37A6B98F" w:rsidR="00D02705" w:rsidRPr="00D02705" w:rsidDel="00AD1DF9" w:rsidRDefault="00D02705" w:rsidP="00D02705">
      <w:pPr>
        <w:tabs>
          <w:tab w:val="left" w:pos="851"/>
        </w:tabs>
        <w:spacing w:after="0" w:line="276" w:lineRule="auto"/>
        <w:ind w:left="851"/>
        <w:jc w:val="both"/>
        <w:rPr>
          <w:del w:id="814" w:author="Nguyễn Trần Minh Đức" w:date="2022-06-13T17:47:00Z"/>
          <w:rFonts w:ascii="Times New Roman" w:hAnsi="Times New Roman" w:cs="Times New Roman"/>
          <w:sz w:val="24"/>
          <w:szCs w:val="24"/>
        </w:rPr>
      </w:pPr>
    </w:p>
    <w:p w14:paraId="527B890E" w14:textId="7371975B" w:rsidR="000B77AE" w:rsidRPr="00970D6A" w:rsidRDefault="000B77AE" w:rsidP="004B2283">
      <w:pPr>
        <w:pStyle w:val="ListParagraph"/>
        <w:numPr>
          <w:ilvl w:val="0"/>
          <w:numId w:val="1"/>
        </w:numPr>
        <w:tabs>
          <w:tab w:val="left" w:pos="567"/>
        </w:tabs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0D6A">
        <w:rPr>
          <w:rFonts w:ascii="Times New Roman" w:hAnsi="Times New Roman" w:cs="Times New Roman"/>
          <w:b/>
          <w:bCs/>
          <w:sz w:val="24"/>
          <w:szCs w:val="24"/>
        </w:rPr>
        <w:t>Chẩn đoán xác định</w:t>
      </w:r>
    </w:p>
    <w:p w14:paraId="748AEBBF" w14:textId="10BE9797" w:rsidR="000B77AE" w:rsidRPr="00970D6A" w:rsidDel="00AD1DF9" w:rsidRDefault="0039029A" w:rsidP="00E44934">
      <w:pPr>
        <w:spacing w:after="0" w:line="276" w:lineRule="auto"/>
        <w:ind w:left="567"/>
        <w:jc w:val="both"/>
        <w:rPr>
          <w:del w:id="815" w:author="Nguyễn Trần Minh Đức" w:date="2022-06-13T17:46:00Z"/>
          <w:rFonts w:ascii="Times New Roman" w:hAnsi="Times New Roman" w:cs="Times New Roman"/>
          <w:sz w:val="24"/>
          <w:szCs w:val="24"/>
        </w:rPr>
      </w:pPr>
      <w:ins w:id="816" w:author="Nguyễn Trần Minh Đức" w:date="2022-06-13T17:45:00Z">
        <w:r>
          <w:rPr>
            <w:rFonts w:ascii="Times New Roman" w:hAnsi="Times New Roman" w:cs="Times New Roman"/>
            <w:sz w:val="24"/>
            <w:szCs w:val="24"/>
            <w:lang w:val="vi-VN"/>
          </w:rPr>
          <w:t xml:space="preserve">Cơn đau thắt ngực không ổn định </w:t>
        </w:r>
        <w:r w:rsidR="00827B30">
          <w:rPr>
            <w:rFonts w:ascii="Times New Roman" w:hAnsi="Times New Roman" w:cs="Times New Roman"/>
            <w:sz w:val="24"/>
            <w:szCs w:val="24"/>
            <w:lang w:val="vi-VN"/>
          </w:rPr>
          <w:t xml:space="preserve">- </w:t>
        </w:r>
      </w:ins>
      <w:ins w:id="817" w:author="Nguyễn Trần Minh Đức" w:date="2022-06-13T17:46:00Z">
        <w:r w:rsidR="00827B30">
          <w:rPr>
            <w:rFonts w:ascii="Times New Roman" w:hAnsi="Times New Roman" w:cs="Times New Roman"/>
            <w:sz w:val="24"/>
            <w:szCs w:val="24"/>
            <w:lang w:val="vi-VN"/>
          </w:rPr>
          <w:t>Bệnh 3 nhánh mạch vành</w:t>
        </w:r>
        <w:r w:rsidR="00AD1DF9">
          <w:rPr>
            <w:rFonts w:ascii="Times New Roman" w:hAnsi="Times New Roman" w:cs="Times New Roman"/>
            <w:sz w:val="24"/>
            <w:szCs w:val="24"/>
            <w:lang w:val="vi-VN"/>
          </w:rPr>
          <w:t xml:space="preserve"> đã đặt stent LAD I-II, còn hẹp 54% LCx, 50% RCA II</w:t>
        </w:r>
      </w:ins>
      <w:ins w:id="818" w:author="Nguyễn Trần Minh Đức" w:date="2022-06-13T17:48:00Z">
        <w:r w:rsidR="008A392D">
          <w:rPr>
            <w:rFonts w:ascii="Times New Roman" w:hAnsi="Times New Roman" w:cs="Times New Roman"/>
            <w:sz w:val="24"/>
            <w:szCs w:val="24"/>
            <w:lang w:val="vi-VN"/>
          </w:rPr>
          <w:t xml:space="preserve"> – Tăng huyết áp – Đái tháo đường type 2</w:t>
        </w:r>
      </w:ins>
      <w:del w:id="819" w:author="Nguyễn Trần Minh Đức" w:date="2022-06-13T17:46:00Z">
        <w:r w:rsidR="00044BA2" w:rsidDel="00AD1DF9">
          <w:rPr>
            <w:rFonts w:ascii="Times New Roman" w:hAnsi="Times New Roman" w:cs="Times New Roman"/>
            <w:sz w:val="24"/>
            <w:szCs w:val="24"/>
          </w:rPr>
          <w:delText xml:space="preserve">Đợt mất bù </w:delText>
        </w:r>
        <w:r w:rsidR="00773C83" w:rsidDel="00AD1DF9">
          <w:rPr>
            <w:rFonts w:ascii="Times New Roman" w:hAnsi="Times New Roman" w:cs="Times New Roman"/>
            <w:sz w:val="24"/>
            <w:szCs w:val="24"/>
          </w:rPr>
          <w:delText xml:space="preserve">cấp của suy tim mạn, </w:delText>
        </w:r>
        <w:r w:rsidR="00440B03" w:rsidDel="00AD1DF9">
          <w:rPr>
            <w:rFonts w:ascii="Times New Roman" w:hAnsi="Times New Roman" w:cs="Times New Roman"/>
            <w:sz w:val="24"/>
            <w:szCs w:val="24"/>
          </w:rPr>
          <w:delText xml:space="preserve">yếu tố thúc đẩy </w:delText>
        </w:r>
        <w:r w:rsidR="00E83CCB" w:rsidDel="00AD1DF9">
          <w:rPr>
            <w:rFonts w:ascii="Times New Roman" w:hAnsi="Times New Roman" w:cs="Times New Roman"/>
            <w:sz w:val="24"/>
            <w:szCs w:val="24"/>
          </w:rPr>
          <w:delText xml:space="preserve">cơn đau thắt ngực không ổn định – Suy tim EF </w:delText>
        </w:r>
        <w:r w:rsidR="00E67EF9" w:rsidDel="00AD1DF9">
          <w:rPr>
            <w:rFonts w:ascii="Times New Roman" w:hAnsi="Times New Roman" w:cs="Times New Roman"/>
            <w:sz w:val="24"/>
            <w:szCs w:val="24"/>
          </w:rPr>
          <w:delText>2</w:delText>
        </w:r>
        <w:r w:rsidR="00E67EF9" w:rsidDel="00AD1DF9">
          <w:rPr>
            <w:rFonts w:ascii="Times New Roman" w:hAnsi="Times New Roman" w:cs="Times New Roman"/>
            <w:sz w:val="24"/>
            <w:szCs w:val="24"/>
            <w:lang w:val="vi-VN"/>
          </w:rPr>
          <w:delText>0</w:delText>
        </w:r>
        <w:r w:rsidR="00E83CCB" w:rsidDel="00AD1DF9">
          <w:rPr>
            <w:rFonts w:ascii="Times New Roman" w:hAnsi="Times New Roman" w:cs="Times New Roman"/>
            <w:sz w:val="24"/>
            <w:szCs w:val="24"/>
          </w:rPr>
          <w:delText>%, NYHA II do bệnh tim thiếu máu cục bộ</w:delText>
        </w:r>
        <w:r w:rsidR="00CD42DE" w:rsidDel="00AD1DF9">
          <w:rPr>
            <w:rFonts w:ascii="Times New Roman" w:hAnsi="Times New Roman" w:cs="Times New Roman"/>
            <w:sz w:val="24"/>
            <w:szCs w:val="24"/>
          </w:rPr>
          <w:delText xml:space="preserve"> - Bệnh 3 nhánh mạch vành: hẹp 70% </w:delText>
        </w:r>
        <w:r w:rsidR="00CD42DE" w:rsidRPr="004931ED" w:rsidDel="00AD1DF9">
          <w:rPr>
            <w:rFonts w:ascii="Times New Roman" w:hAnsi="Times New Roman" w:cs="Times New Roman"/>
            <w:sz w:val="24"/>
            <w:szCs w:val="24"/>
          </w:rPr>
          <w:delText>LAD I-II</w:delText>
        </w:r>
        <w:r w:rsidR="00CD42DE" w:rsidDel="00AD1DF9">
          <w:rPr>
            <w:rFonts w:ascii="Times New Roman" w:hAnsi="Times New Roman" w:cs="Times New Roman"/>
            <w:sz w:val="24"/>
            <w:szCs w:val="24"/>
          </w:rPr>
          <w:delText xml:space="preserve">, hẹp </w:delText>
        </w:r>
        <w:r w:rsidR="00CD42DE" w:rsidRPr="004931ED" w:rsidDel="00AD1DF9">
          <w:rPr>
            <w:rFonts w:ascii="Times New Roman" w:hAnsi="Times New Roman" w:cs="Times New Roman"/>
            <w:sz w:val="24"/>
            <w:szCs w:val="24"/>
          </w:rPr>
          <w:delText>dài 70% LCx I-II</w:delText>
        </w:r>
        <w:r w:rsidR="00CD42DE" w:rsidDel="00AD1DF9">
          <w:rPr>
            <w:rFonts w:ascii="Times New Roman" w:hAnsi="Times New Roman" w:cs="Times New Roman"/>
            <w:sz w:val="24"/>
            <w:szCs w:val="24"/>
          </w:rPr>
          <w:delText xml:space="preserve">, </w:delText>
        </w:r>
        <w:r w:rsidR="00CD42DE" w:rsidRPr="004931ED" w:rsidDel="00AD1DF9">
          <w:rPr>
            <w:rFonts w:ascii="Times New Roman" w:hAnsi="Times New Roman" w:cs="Times New Roman"/>
            <w:sz w:val="24"/>
            <w:szCs w:val="24"/>
          </w:rPr>
          <w:delText>tắc hoàn toàn từ RCA II</w:delText>
        </w:r>
        <w:r w:rsidR="00DE5FD4" w:rsidDel="00AD1DF9">
          <w:rPr>
            <w:rFonts w:ascii="Times New Roman" w:hAnsi="Times New Roman" w:cs="Times New Roman"/>
            <w:sz w:val="24"/>
            <w:szCs w:val="24"/>
          </w:rPr>
          <w:delText xml:space="preserve">, </w:delText>
        </w:r>
        <w:r w:rsidR="00DE5FD4" w:rsidRPr="00D02705" w:rsidDel="00AD1DF9">
          <w:rPr>
            <w:rFonts w:ascii="Times New Roman" w:hAnsi="Times New Roman" w:cs="Times New Roman"/>
            <w:sz w:val="24"/>
            <w:szCs w:val="24"/>
          </w:rPr>
          <w:delText>dò nhánh conus vào xoang tĩnh mạch vành</w:delText>
        </w:r>
        <w:r w:rsidR="00DE5FD4" w:rsidDel="00AD1DF9">
          <w:rPr>
            <w:rFonts w:ascii="Times New Roman" w:hAnsi="Times New Roman" w:cs="Times New Roman"/>
            <w:sz w:val="24"/>
            <w:szCs w:val="24"/>
          </w:rPr>
          <w:delText xml:space="preserve"> – Nhồi máu cơ tim cũ vùng trước rộng</w:delText>
        </w:r>
      </w:del>
    </w:p>
    <w:p w14:paraId="38567212" w14:textId="77777777" w:rsidR="00E44934" w:rsidRPr="00970D6A" w:rsidRDefault="00E44934">
      <w:pPr>
        <w:spacing w:after="0" w:line="276" w:lineRule="auto"/>
        <w:ind w:left="567"/>
        <w:jc w:val="both"/>
        <w:rPr>
          <w:rFonts w:ascii="Times New Roman" w:hAnsi="Times New Roman" w:cs="Times New Roman"/>
          <w:sz w:val="24"/>
          <w:szCs w:val="24"/>
        </w:rPr>
        <w:pPrChange w:id="820" w:author="Nguyễn Trần Minh Đức" w:date="2022-06-13T17:46:00Z">
          <w:pPr>
            <w:spacing w:after="0" w:line="276" w:lineRule="auto"/>
            <w:ind w:left="426"/>
            <w:jc w:val="both"/>
          </w:pPr>
        </w:pPrChange>
      </w:pPr>
    </w:p>
    <w:p w14:paraId="0A629025" w14:textId="5D94473C" w:rsidR="000B77AE" w:rsidRPr="00970D6A" w:rsidRDefault="000B77AE" w:rsidP="00F21994">
      <w:pPr>
        <w:pStyle w:val="ListParagrap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0D6A">
        <w:rPr>
          <w:rFonts w:ascii="Times New Roman" w:hAnsi="Times New Roman" w:cs="Times New Roman"/>
          <w:b/>
          <w:bCs/>
          <w:sz w:val="24"/>
          <w:szCs w:val="24"/>
        </w:rPr>
        <w:t>Điều trị</w:t>
      </w:r>
    </w:p>
    <w:p w14:paraId="1B004DF4" w14:textId="6B9D4DF2" w:rsidR="000B77AE" w:rsidRPr="00970D6A" w:rsidRDefault="008F546D" w:rsidP="00F21994">
      <w:pPr>
        <w:pStyle w:val="ListParagraph"/>
        <w:numPr>
          <w:ilvl w:val="0"/>
          <w:numId w:val="3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Mục tiêu điều trị</w:t>
      </w:r>
    </w:p>
    <w:p w14:paraId="5EFAF107" w14:textId="77777777" w:rsidR="001C18D9" w:rsidRDefault="001C18D9" w:rsidP="003D1649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  <w:sectPr w:rsidR="001C18D9" w:rsidSect="001F5DD5">
          <w:footerReference w:type="default" r:id="rId26"/>
          <w:pgSz w:w="12240" w:h="15840"/>
          <w:pgMar w:top="720" w:right="720" w:bottom="720" w:left="720" w:header="720" w:footer="0" w:gutter="0"/>
          <w:cols w:space="720"/>
          <w:docGrid w:linePitch="360"/>
        </w:sectPr>
      </w:pPr>
    </w:p>
    <w:p w14:paraId="1C2BAD72" w14:textId="3B13F409" w:rsidR="008F546D" w:rsidRPr="00970D6A" w:rsidRDefault="00E1456B" w:rsidP="003D1649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Điều trị triệu chứng</w:t>
      </w:r>
    </w:p>
    <w:p w14:paraId="353557DC" w14:textId="39610A66" w:rsidR="00E1456B" w:rsidDel="006C2D8A" w:rsidRDefault="0078163F" w:rsidP="003D1649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del w:id="821" w:author="Nguyễn Trần Minh Đức" w:date="2022-06-13T17:49:00Z"/>
          <w:rFonts w:ascii="Times New Roman" w:hAnsi="Times New Roman" w:cs="Times New Roman"/>
          <w:sz w:val="24"/>
          <w:szCs w:val="24"/>
        </w:rPr>
      </w:pPr>
      <w:del w:id="822" w:author="Nguyễn Trần Minh Đức" w:date="2022-06-13T17:49:00Z">
        <w:r w:rsidDel="006C2D8A">
          <w:rPr>
            <w:rFonts w:ascii="Times New Roman" w:hAnsi="Times New Roman" w:cs="Times New Roman"/>
            <w:sz w:val="24"/>
            <w:szCs w:val="24"/>
          </w:rPr>
          <w:delText xml:space="preserve">Điều trị </w:delText>
        </w:r>
        <w:r w:rsidR="00D17CB3" w:rsidDel="006C2D8A">
          <w:rPr>
            <w:rFonts w:ascii="Times New Roman" w:hAnsi="Times New Roman" w:cs="Times New Roman"/>
            <w:sz w:val="24"/>
            <w:szCs w:val="24"/>
          </w:rPr>
          <w:delText>yếu tố thúc đẩy đợt mất bù cấp</w:delText>
        </w:r>
      </w:del>
    </w:p>
    <w:p w14:paraId="7FAA7982" w14:textId="1F9E8D98" w:rsidR="00D17CB3" w:rsidDel="006C2D8A" w:rsidRDefault="00D17CB3" w:rsidP="003D1649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del w:id="823" w:author="Nguyễn Trần Minh Đức" w:date="2022-06-13T17:49:00Z"/>
          <w:rFonts w:ascii="Times New Roman" w:hAnsi="Times New Roman" w:cs="Times New Roman"/>
          <w:sz w:val="24"/>
          <w:szCs w:val="24"/>
        </w:rPr>
      </w:pPr>
      <w:del w:id="824" w:author="Nguyễn Trần Minh Đức" w:date="2022-06-13T17:49:00Z">
        <w:r w:rsidDel="006C2D8A">
          <w:rPr>
            <w:rFonts w:ascii="Times New Roman" w:hAnsi="Times New Roman" w:cs="Times New Roman"/>
            <w:sz w:val="24"/>
            <w:szCs w:val="24"/>
          </w:rPr>
          <w:delText>Điều trị nguyên nhân suy tim</w:delText>
        </w:r>
      </w:del>
    </w:p>
    <w:p w14:paraId="5A1D194D" w14:textId="3118F7F6" w:rsidR="00E87F25" w:rsidRDefault="00E87F25" w:rsidP="003D1649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Điều trị cải thiện tiên lượng</w:t>
      </w:r>
    </w:p>
    <w:p w14:paraId="1EA56B10" w14:textId="37C5463B" w:rsidR="00E87F25" w:rsidRDefault="003D1649" w:rsidP="003D1649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Điều trị tái </w:t>
      </w:r>
      <w:r w:rsidR="00F51A81">
        <w:rPr>
          <w:rFonts w:ascii="Times New Roman" w:hAnsi="Times New Roman" w:cs="Times New Roman"/>
          <w:sz w:val="24"/>
          <w:szCs w:val="24"/>
        </w:rPr>
        <w:t>thông mạch vành</w:t>
      </w:r>
    </w:p>
    <w:p w14:paraId="0500F6AF" w14:textId="1DEC2ED3" w:rsidR="001F5DD5" w:rsidRDefault="001F5DD5" w:rsidP="003D1649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Điều trị chống đau thắt ngực</w:t>
      </w:r>
    </w:p>
    <w:p w14:paraId="6E8F5A7A" w14:textId="4ED9BA44" w:rsidR="003D1649" w:rsidRDefault="003D1649" w:rsidP="003D1649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Điều trị dự phòng biến cố tim mạch</w:t>
      </w:r>
    </w:p>
    <w:p w14:paraId="4DA2B6C0" w14:textId="1714A910" w:rsidR="003D1649" w:rsidRPr="00970D6A" w:rsidRDefault="003D1649" w:rsidP="003D1649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Điều trị bệnh </w:t>
      </w:r>
      <w:r w:rsidR="001F5DD5">
        <w:rPr>
          <w:rFonts w:ascii="Times New Roman" w:hAnsi="Times New Roman" w:cs="Times New Roman"/>
          <w:sz w:val="24"/>
          <w:szCs w:val="24"/>
        </w:rPr>
        <w:t>đồng mắc</w:t>
      </w:r>
    </w:p>
    <w:p w14:paraId="5BFD7900" w14:textId="77777777" w:rsidR="001C18D9" w:rsidRDefault="001C18D9" w:rsidP="00F21994">
      <w:pPr>
        <w:pStyle w:val="ListParagraph"/>
        <w:numPr>
          <w:ilvl w:val="0"/>
          <w:numId w:val="3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  <w:sectPr w:rsidR="001C18D9" w:rsidSect="001C18D9">
          <w:type w:val="continuous"/>
          <w:pgSz w:w="12240" w:h="15840"/>
          <w:pgMar w:top="720" w:right="720" w:bottom="720" w:left="720" w:header="720" w:footer="0" w:gutter="0"/>
          <w:cols w:num="2" w:space="720"/>
          <w:docGrid w:linePitch="360"/>
        </w:sectPr>
      </w:pPr>
    </w:p>
    <w:p w14:paraId="7B1BC59C" w14:textId="333879C7" w:rsidR="008F546D" w:rsidRPr="00970D6A" w:rsidRDefault="008F546D" w:rsidP="00F21994">
      <w:pPr>
        <w:pStyle w:val="ListParagraph"/>
        <w:numPr>
          <w:ilvl w:val="0"/>
          <w:numId w:val="3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Điều trị cụ thể</w:t>
      </w:r>
    </w:p>
    <w:p w14:paraId="6BBC78EA" w14:textId="2D7193F0" w:rsidR="00C443C7" w:rsidRDefault="00FA6875" w:rsidP="00C443C7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Điều trị triệu chứng:</w:t>
      </w:r>
    </w:p>
    <w:p w14:paraId="3AC9999D" w14:textId="20A5530E" w:rsidR="001B505E" w:rsidDel="00AB1088" w:rsidRDefault="002178E2" w:rsidP="002827C9">
      <w:pPr>
        <w:pStyle w:val="ListParagraph"/>
        <w:numPr>
          <w:ilvl w:val="0"/>
          <w:numId w:val="21"/>
        </w:numPr>
        <w:spacing w:after="0" w:line="276" w:lineRule="auto"/>
        <w:ind w:left="1276" w:hanging="283"/>
        <w:jc w:val="both"/>
        <w:rPr>
          <w:del w:id="825" w:author="Nguyễn Trần Minh Đức" w:date="2022-06-13T17:49:00Z"/>
          <w:rFonts w:ascii="Times New Roman" w:hAnsi="Times New Roman" w:cs="Times New Roman"/>
          <w:sz w:val="24"/>
          <w:szCs w:val="24"/>
        </w:rPr>
      </w:pPr>
      <w:del w:id="826" w:author="Nguyễn Trần Minh Đức" w:date="2022-06-13T17:49:00Z">
        <w:r w:rsidDel="00AB1088">
          <w:rPr>
            <w:rFonts w:ascii="Times New Roman" w:hAnsi="Times New Roman" w:cs="Times New Roman"/>
            <w:sz w:val="24"/>
            <w:szCs w:val="24"/>
          </w:rPr>
          <w:delText>Giảm phù:</w:delText>
        </w:r>
        <w:r w:rsidR="00E35225" w:rsidDel="00AB1088">
          <w:rPr>
            <w:rFonts w:ascii="Times New Roman" w:hAnsi="Times New Roman" w:cs="Times New Roman"/>
            <w:sz w:val="24"/>
            <w:szCs w:val="24"/>
          </w:rPr>
          <w:delText xml:space="preserve"> furosemid</w:delText>
        </w:r>
        <w:r w:rsidR="002827C9" w:rsidDel="00AB1088">
          <w:rPr>
            <w:rFonts w:ascii="Times New Roman" w:hAnsi="Times New Roman" w:cs="Times New Roman"/>
            <w:sz w:val="24"/>
            <w:szCs w:val="24"/>
          </w:rPr>
          <w:delText xml:space="preserve">e truyền </w:delText>
        </w:r>
        <w:r w:rsidR="001C18D9" w:rsidDel="00AB1088">
          <w:rPr>
            <w:rFonts w:ascii="Times New Roman" w:hAnsi="Times New Roman" w:cs="Times New Roman"/>
            <w:sz w:val="24"/>
            <w:szCs w:val="24"/>
          </w:rPr>
          <w:delText>TM</w:delText>
        </w:r>
        <w:r w:rsidR="002827C9" w:rsidDel="00AB1088">
          <w:rPr>
            <w:rFonts w:ascii="Times New Roman" w:hAnsi="Times New Roman" w:cs="Times New Roman"/>
            <w:sz w:val="24"/>
            <w:szCs w:val="24"/>
          </w:rPr>
          <w:delText xml:space="preserve"> nếu sung huyết nhiều gây khó thở hoặc</w:delText>
        </w:r>
        <w:r w:rsidR="00AC542B" w:rsidDel="00AB1088">
          <w:rPr>
            <w:rFonts w:ascii="Times New Roman" w:hAnsi="Times New Roman" w:cs="Times New Roman"/>
            <w:sz w:val="24"/>
            <w:szCs w:val="24"/>
            <w:lang w:val="vi-VN"/>
          </w:rPr>
          <w:delText xml:space="preserve"> lợi tiểu đường </w:delText>
        </w:r>
        <w:r w:rsidR="002827C9" w:rsidDel="00AB1088">
          <w:rPr>
            <w:rFonts w:ascii="Times New Roman" w:hAnsi="Times New Roman" w:cs="Times New Roman"/>
            <w:sz w:val="24"/>
            <w:szCs w:val="24"/>
          </w:rPr>
          <w:delText>uống nếu sung huyết ít.</w:delText>
        </w:r>
      </w:del>
    </w:p>
    <w:p w14:paraId="469479D4" w14:textId="73702D41" w:rsidR="002178E2" w:rsidRDefault="002178E2" w:rsidP="002827C9">
      <w:pPr>
        <w:pStyle w:val="ListParagraph"/>
        <w:numPr>
          <w:ilvl w:val="0"/>
          <w:numId w:val="21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Giảm đau ngực: nitroglycerin truyền tĩnh mạch khi đau</w:t>
      </w:r>
      <w:r w:rsidR="002827C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482A20" w14:textId="04890F39" w:rsidR="00E825BB" w:rsidRDefault="00E30724" w:rsidP="00E825BB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Điều trị yếu tố thúc đẩy: ổn định cơn đau thắt</w:t>
      </w:r>
      <w:r w:rsidR="000F77C3">
        <w:rPr>
          <w:rFonts w:ascii="Times New Roman" w:hAnsi="Times New Roman" w:cs="Times New Roman"/>
          <w:sz w:val="24"/>
          <w:szCs w:val="24"/>
        </w:rPr>
        <w:t xml:space="preserve"> ngực và giảm quá tải dịch</w:t>
      </w:r>
    </w:p>
    <w:p w14:paraId="08A6B5A6" w14:textId="2C8A55B7" w:rsidR="000F77C3" w:rsidDel="00AB1088" w:rsidRDefault="000F77C3" w:rsidP="00E825BB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del w:id="827" w:author="Nguyễn Trần Minh Đức" w:date="2022-06-13T17:49:00Z"/>
          <w:rFonts w:ascii="Times New Roman" w:hAnsi="Times New Roman" w:cs="Times New Roman"/>
          <w:sz w:val="24"/>
          <w:szCs w:val="24"/>
        </w:rPr>
      </w:pPr>
      <w:del w:id="828" w:author="Nguyễn Trần Minh Đức" w:date="2022-06-13T17:49:00Z">
        <w:r w:rsidDel="00AB1088">
          <w:rPr>
            <w:rFonts w:ascii="Times New Roman" w:hAnsi="Times New Roman" w:cs="Times New Roman"/>
            <w:sz w:val="24"/>
            <w:szCs w:val="24"/>
          </w:rPr>
          <w:delText>Điều trị nguyên nhân suy</w:delText>
        </w:r>
        <w:r w:rsidR="00CE0F45" w:rsidDel="00AB1088">
          <w:rPr>
            <w:rFonts w:ascii="Times New Roman" w:hAnsi="Times New Roman" w:cs="Times New Roman"/>
            <w:sz w:val="24"/>
            <w:szCs w:val="24"/>
          </w:rPr>
          <w:delText xml:space="preserve"> tim: điều trị bệnh mạch vành</w:delText>
        </w:r>
      </w:del>
    </w:p>
    <w:p w14:paraId="42547E12" w14:textId="47BABEA2" w:rsidR="00CE0F45" w:rsidRDefault="00CE0F45" w:rsidP="00E825BB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Điều trị cải thiện tiên lượng</w:t>
      </w:r>
      <w:r w:rsidR="0068002F">
        <w:rPr>
          <w:rFonts w:ascii="Times New Roman" w:hAnsi="Times New Roman" w:cs="Times New Roman"/>
          <w:sz w:val="24"/>
          <w:szCs w:val="24"/>
        </w:rPr>
        <w:t xml:space="preserve"> với các nhóm thuốc</w:t>
      </w:r>
      <w:r w:rsidR="00A008A9">
        <w:rPr>
          <w:rFonts w:ascii="Times New Roman" w:hAnsi="Times New Roman" w:cs="Times New Roman"/>
          <w:sz w:val="24"/>
          <w:szCs w:val="24"/>
        </w:rPr>
        <w:t xml:space="preserve"> ARNI, BB, MRA, SGLT2-i</w:t>
      </w:r>
    </w:p>
    <w:p w14:paraId="1704F05A" w14:textId="7A073BA0" w:rsidR="007112CC" w:rsidRDefault="007112CC" w:rsidP="00E825BB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Điều trị tái thông mạch vành: đặt stent </w:t>
      </w:r>
      <w:del w:id="829" w:author="Nguyễn Trần Minh Đức" w:date="2022-06-13T17:49:00Z">
        <w:r w:rsidDel="00AB1088">
          <w:rPr>
            <w:rFonts w:ascii="Times New Roman" w:hAnsi="Times New Roman" w:cs="Times New Roman"/>
            <w:sz w:val="24"/>
            <w:szCs w:val="24"/>
          </w:rPr>
          <w:delText xml:space="preserve">nhánh </w:delText>
        </w:r>
        <w:r w:rsidR="005B0F9D" w:rsidDel="00AB1088">
          <w:rPr>
            <w:rFonts w:ascii="Times New Roman" w:hAnsi="Times New Roman" w:cs="Times New Roman"/>
            <w:sz w:val="24"/>
            <w:szCs w:val="24"/>
          </w:rPr>
          <w:delText>RCA và LCx</w:delText>
        </w:r>
      </w:del>
      <w:ins w:id="830" w:author="Nguyễn Trần Minh Đức" w:date="2022-06-13T17:49:00Z">
        <w:r w:rsidR="00AB1088">
          <w:rPr>
            <w:rFonts w:ascii="Times New Roman" w:hAnsi="Times New Roman" w:cs="Times New Roman"/>
            <w:sz w:val="24"/>
            <w:szCs w:val="24"/>
            <w:lang w:val="vi-VN"/>
          </w:rPr>
          <w:t>LAD I</w:t>
        </w:r>
      </w:ins>
      <w:ins w:id="831" w:author="Nguyễn Trần Minh Đức" w:date="2022-06-13T17:50:00Z">
        <w:r w:rsidR="00AB1088">
          <w:rPr>
            <w:rFonts w:ascii="Times New Roman" w:hAnsi="Times New Roman" w:cs="Times New Roman"/>
            <w:sz w:val="24"/>
            <w:szCs w:val="24"/>
            <w:lang w:val="vi-VN"/>
          </w:rPr>
          <w:t>-II</w:t>
        </w:r>
      </w:ins>
    </w:p>
    <w:p w14:paraId="3B3461F0" w14:textId="18A889C7" w:rsidR="005B0F9D" w:rsidRDefault="005B0F9D" w:rsidP="00E825BB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Điều trị </w:t>
      </w:r>
      <w:r w:rsidR="00C6339D">
        <w:rPr>
          <w:rFonts w:ascii="Times New Roman" w:hAnsi="Times New Roman" w:cs="Times New Roman"/>
          <w:sz w:val="24"/>
          <w:szCs w:val="24"/>
        </w:rPr>
        <w:t>chống đau thắt ngực</w:t>
      </w:r>
    </w:p>
    <w:p w14:paraId="212411E7" w14:textId="7C9D290E" w:rsidR="008429A7" w:rsidRDefault="008429A7" w:rsidP="00E825BB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ins w:id="832" w:author="Nguyễn Trần Minh Đức" w:date="2022-06-13T17:51:00Z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Điều trị dự phòng biến cố tim mạch: thay đổi lối sống (</w:t>
      </w:r>
      <w:del w:id="833" w:author="Nguyễn Trần Minh Đức" w:date="2022-06-13T17:50:00Z">
        <w:r w:rsidDel="0069339E">
          <w:rPr>
            <w:rFonts w:ascii="Times New Roman" w:hAnsi="Times New Roman" w:cs="Times New Roman"/>
            <w:sz w:val="24"/>
            <w:szCs w:val="24"/>
          </w:rPr>
          <w:delText>bỏ hút thuốc lá</w:delText>
        </w:r>
      </w:del>
      <w:ins w:id="834" w:author="Nguyễn Trần Minh Đức" w:date="2022-06-13T17:50:00Z">
        <w:r w:rsidR="0069339E">
          <w:rPr>
            <w:rFonts w:ascii="Times New Roman" w:hAnsi="Times New Roman" w:cs="Times New Roman"/>
            <w:sz w:val="24"/>
            <w:szCs w:val="24"/>
            <w:lang w:val="vi-VN"/>
          </w:rPr>
          <w:t>tập thể dục</w:t>
        </w:r>
      </w:ins>
      <w:r>
        <w:rPr>
          <w:rFonts w:ascii="Times New Roman" w:hAnsi="Times New Roman" w:cs="Times New Roman"/>
          <w:sz w:val="24"/>
          <w:szCs w:val="24"/>
        </w:rPr>
        <w:t xml:space="preserve">), </w:t>
      </w:r>
      <w:r w:rsidR="00671CAA">
        <w:rPr>
          <w:rFonts w:ascii="Times New Roman" w:hAnsi="Times New Roman" w:cs="Times New Roman"/>
          <w:sz w:val="24"/>
          <w:szCs w:val="24"/>
        </w:rPr>
        <w:t xml:space="preserve">aspirin suốt đời, </w:t>
      </w:r>
      <w:r w:rsidR="007D1362">
        <w:rPr>
          <w:rFonts w:ascii="Times New Roman" w:hAnsi="Times New Roman" w:cs="Times New Roman"/>
          <w:sz w:val="24"/>
          <w:szCs w:val="24"/>
        </w:rPr>
        <w:t xml:space="preserve">DAPT sau đặt stent, </w:t>
      </w:r>
      <w:r w:rsidR="00716BCA">
        <w:rPr>
          <w:rFonts w:ascii="Times New Roman" w:hAnsi="Times New Roman" w:cs="Times New Roman"/>
          <w:sz w:val="24"/>
          <w:szCs w:val="24"/>
        </w:rPr>
        <w:t>statin liều cao</w:t>
      </w:r>
      <w:r w:rsidR="00624491">
        <w:rPr>
          <w:rFonts w:ascii="Times New Roman" w:hAnsi="Times New Roman" w:cs="Times New Roman"/>
          <w:sz w:val="24"/>
          <w:szCs w:val="24"/>
        </w:rPr>
        <w:t>, ACEi</w:t>
      </w:r>
      <w:r w:rsidR="00A172BB">
        <w:rPr>
          <w:rFonts w:ascii="Times New Roman" w:hAnsi="Times New Roman" w:cs="Times New Roman"/>
          <w:sz w:val="24"/>
          <w:szCs w:val="24"/>
        </w:rPr>
        <w:t>.</w:t>
      </w:r>
    </w:p>
    <w:p w14:paraId="3288757B" w14:textId="0FF5DB3B" w:rsidR="00757AFB" w:rsidRPr="00757AFB" w:rsidRDefault="00757AFB" w:rsidP="00E825BB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ins w:id="835" w:author="Nguyễn Trần Minh Đức" w:date="2022-06-13T17:51:00Z"/>
          <w:rFonts w:ascii="Times New Roman" w:hAnsi="Times New Roman" w:cs="Times New Roman"/>
          <w:sz w:val="24"/>
          <w:szCs w:val="24"/>
          <w:rPrChange w:id="836" w:author="Nguyễn Trần Minh Đức" w:date="2022-06-13T17:51:00Z">
            <w:rPr>
              <w:ins w:id="837" w:author="Nguyễn Trần Minh Đức" w:date="2022-06-13T17:51:00Z"/>
              <w:rFonts w:ascii="Times New Roman" w:hAnsi="Times New Roman" w:cs="Times New Roman"/>
              <w:sz w:val="24"/>
              <w:szCs w:val="24"/>
              <w:lang w:val="vi-VN"/>
            </w:rPr>
          </w:rPrChange>
        </w:rPr>
      </w:pPr>
      <w:ins w:id="838" w:author="Nguyễn Trần Minh Đức" w:date="2022-06-13T17:51:00Z">
        <w:r>
          <w:rPr>
            <w:rFonts w:ascii="Times New Roman" w:hAnsi="Times New Roman" w:cs="Times New Roman"/>
            <w:sz w:val="24"/>
            <w:szCs w:val="24"/>
            <w:lang w:val="vi-VN"/>
          </w:rPr>
          <w:t>Điều trị tăng huyết áp</w:t>
        </w:r>
      </w:ins>
    </w:p>
    <w:p w14:paraId="542DC187" w14:textId="347EA348" w:rsidR="00757AFB" w:rsidRPr="00E825BB" w:rsidRDefault="00757AFB" w:rsidP="00E825BB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ins w:id="839" w:author="Nguyễn Trần Minh Đức" w:date="2022-06-13T17:51:00Z">
        <w:r>
          <w:rPr>
            <w:rFonts w:ascii="Times New Roman" w:hAnsi="Times New Roman" w:cs="Times New Roman"/>
            <w:sz w:val="24"/>
            <w:szCs w:val="24"/>
            <w:lang w:val="vi-VN"/>
          </w:rPr>
          <w:t>Điều trị đái tháo đường</w:t>
        </w:r>
      </w:ins>
    </w:p>
    <w:p w14:paraId="402C35DF" w14:textId="6C8FA7AD" w:rsidR="00C443C7" w:rsidRPr="00970D6A" w:rsidRDefault="00E825BB" w:rsidP="00F21994">
      <w:pPr>
        <w:pStyle w:val="ListParagraph"/>
        <w:numPr>
          <w:ilvl w:val="0"/>
          <w:numId w:val="3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Toa thuốc nội viện</w:t>
      </w:r>
    </w:p>
    <w:p w14:paraId="41DC58FD" w14:textId="58E60E4A" w:rsidR="00E31348" w:rsidRPr="00916C33" w:rsidRDefault="00916C33" w:rsidP="00916C33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Aspirin 81mg 1 viên (uống) sáng sau ăn</w:t>
      </w:r>
    </w:p>
    <w:p w14:paraId="1896EBB1" w14:textId="251C1BA6" w:rsidR="00916C33" w:rsidRPr="00916C33" w:rsidRDefault="00916C33" w:rsidP="00916C33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Clopidogrel 75mg 1 viên (uống) sáng sau ăn </w:t>
      </w:r>
    </w:p>
    <w:p w14:paraId="152A52BE" w14:textId="1360B400" w:rsidR="00916C33" w:rsidRPr="00542D10" w:rsidRDefault="00542D10" w:rsidP="00916C33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542D10">
        <w:rPr>
          <w:rFonts w:ascii="Times New Roman" w:hAnsi="Times New Roman" w:cs="Times New Roman"/>
          <w:sz w:val="24"/>
          <w:szCs w:val="24"/>
          <w:lang w:val="vi-VN"/>
        </w:rPr>
        <w:t>Franilax 50/20mg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1 viên (uống) chiều sau ăn </w:t>
      </w:r>
    </w:p>
    <w:p w14:paraId="7FE626FB" w14:textId="4F15BDDD" w:rsidR="00542D10" w:rsidRPr="004F444E" w:rsidRDefault="00B56E9B" w:rsidP="00916C33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Enalapril 5mg ½ viên x 2 (uống)</w:t>
      </w:r>
      <w:r w:rsidR="004F444E">
        <w:rPr>
          <w:rFonts w:ascii="Times New Roman" w:hAnsi="Times New Roman" w:cs="Times New Roman"/>
          <w:sz w:val="24"/>
          <w:szCs w:val="24"/>
          <w:lang w:val="vi-VN"/>
        </w:rPr>
        <w:t xml:space="preserve"> sáng, chiều sau ăn</w:t>
      </w:r>
    </w:p>
    <w:p w14:paraId="1021B91B" w14:textId="60BFA411" w:rsidR="004F444E" w:rsidRPr="00F61375" w:rsidRDefault="00E7473A" w:rsidP="00916C33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E7473A">
        <w:rPr>
          <w:rFonts w:ascii="Times New Roman" w:hAnsi="Times New Roman" w:cs="Times New Roman"/>
          <w:sz w:val="24"/>
          <w:szCs w:val="24"/>
          <w:lang w:val="vi-VN"/>
        </w:rPr>
        <w:t>Atorvastatin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40mg 1 viên (uống) </w:t>
      </w:r>
      <w:r w:rsidR="00323856">
        <w:rPr>
          <w:rFonts w:ascii="Times New Roman" w:hAnsi="Times New Roman" w:cs="Times New Roman"/>
          <w:sz w:val="24"/>
          <w:szCs w:val="24"/>
          <w:lang w:val="vi-VN"/>
        </w:rPr>
        <w:t xml:space="preserve">chiều sau ăn </w:t>
      </w:r>
    </w:p>
    <w:p w14:paraId="5EEA545A" w14:textId="52795078" w:rsidR="00F61375" w:rsidRPr="00323856" w:rsidRDefault="00F61375" w:rsidP="00916C33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</w:t>
      </w:r>
      <w:r w:rsidR="0044357D">
        <w:rPr>
          <w:rFonts w:ascii="Times New Roman" w:hAnsi="Times New Roman" w:cs="Times New Roman"/>
          <w:sz w:val="24"/>
          <w:szCs w:val="24"/>
        </w:rPr>
        <w:t>amicron 150mg 1 viên uống sáng trước ăn 30 phút</w:t>
      </w:r>
    </w:p>
    <w:p w14:paraId="33060F5F" w14:textId="5390BE5E" w:rsidR="00323856" w:rsidRPr="00F56A51" w:rsidRDefault="00903163" w:rsidP="00916C33">
      <w:pPr>
        <w:pStyle w:val="ListParagrap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Pantoprazol 40mg </w:t>
      </w:r>
      <w:r w:rsidR="00A940CE">
        <w:rPr>
          <w:rFonts w:ascii="Times New Roman" w:hAnsi="Times New Roman" w:cs="Times New Roman"/>
          <w:sz w:val="24"/>
          <w:szCs w:val="24"/>
          <w:lang w:val="vi-VN"/>
        </w:rPr>
        <w:t xml:space="preserve">1 viên (uống) sáng trước ăn 30 phút </w:t>
      </w:r>
    </w:p>
    <w:p w14:paraId="36CB32CC" w14:textId="04C92953" w:rsidR="00C91F13" w:rsidRPr="00C91F13" w:rsidRDefault="00C91F13" w:rsidP="00C91F13">
      <w:pPr>
        <w:pStyle w:val="ListParagraph"/>
        <w:spacing w:after="0"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Theo dõi sinh hiệu mỗi 8 giờ</w:t>
      </w:r>
    </w:p>
    <w:p w14:paraId="560F9D51" w14:textId="29BCD15C" w:rsidR="00F56A51" w:rsidRDefault="00C91F13" w:rsidP="00F127DA">
      <w:pPr>
        <w:pStyle w:val="ListParagraph"/>
        <w:spacing w:after="0"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Chế độ ăn tăng huyết áp – đái tháo đường</w:t>
      </w:r>
    </w:p>
    <w:p w14:paraId="5FF84851" w14:textId="7DBAF5CB" w:rsidR="00C91F13" w:rsidRDefault="00C91F13" w:rsidP="00F127DA">
      <w:pPr>
        <w:pStyle w:val="ListParagraph"/>
        <w:spacing w:after="0"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Chăm sóc cấp II</w:t>
      </w:r>
    </w:p>
    <w:p w14:paraId="7228FE9D" w14:textId="77777777" w:rsidR="00C91F13" w:rsidRPr="00916C33" w:rsidRDefault="00C91F13" w:rsidP="00F127DA">
      <w:pPr>
        <w:pStyle w:val="ListParagraph"/>
        <w:spacing w:after="0"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sectPr w:rsidR="00C91F13" w:rsidRPr="00916C33" w:rsidSect="001C18D9">
      <w:type w:val="continuous"/>
      <w:pgSz w:w="12240" w:h="15840"/>
      <w:pgMar w:top="720" w:right="720" w:bottom="720" w:left="72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54532E" w14:textId="77777777" w:rsidR="00B52260" w:rsidRDefault="00B52260" w:rsidP="00604115">
      <w:pPr>
        <w:spacing w:after="0" w:line="240" w:lineRule="auto"/>
      </w:pPr>
      <w:r>
        <w:separator/>
      </w:r>
    </w:p>
  </w:endnote>
  <w:endnote w:type="continuationSeparator" w:id="0">
    <w:p w14:paraId="6CC4DD7D" w14:textId="77777777" w:rsidR="00B52260" w:rsidRDefault="00B52260" w:rsidP="00604115">
      <w:pPr>
        <w:spacing w:after="0" w:line="240" w:lineRule="auto"/>
      </w:pPr>
      <w:r>
        <w:continuationSeparator/>
      </w:r>
    </w:p>
  </w:endnote>
  <w:endnote w:type="continuationNotice" w:id="1">
    <w:p w14:paraId="4CA0875A" w14:textId="77777777" w:rsidR="00B52260" w:rsidRDefault="00B5226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7433975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color w:val="767171" w:themeColor="background2" w:themeShade="80"/>
      </w:rPr>
    </w:sdtEndPr>
    <w:sdtContent>
      <w:p w14:paraId="0A98B9E0" w14:textId="0226940A" w:rsidR="001F5DD5" w:rsidRPr="001F5DD5" w:rsidRDefault="001F5DD5">
        <w:pPr>
          <w:pStyle w:val="Footer"/>
          <w:jc w:val="center"/>
          <w:rPr>
            <w:rFonts w:ascii="Times New Roman" w:hAnsi="Times New Roman" w:cs="Times New Roman"/>
            <w:color w:val="767171" w:themeColor="background2" w:themeShade="80"/>
          </w:rPr>
        </w:pPr>
        <w:r w:rsidRPr="001F5DD5">
          <w:rPr>
            <w:rFonts w:ascii="Times New Roman" w:hAnsi="Times New Roman" w:cs="Times New Roman"/>
            <w:color w:val="767171" w:themeColor="background2" w:themeShade="80"/>
          </w:rPr>
          <w:fldChar w:fldCharType="begin"/>
        </w:r>
        <w:r w:rsidRPr="001F5DD5">
          <w:rPr>
            <w:rFonts w:ascii="Times New Roman" w:hAnsi="Times New Roman" w:cs="Times New Roman"/>
            <w:color w:val="767171" w:themeColor="background2" w:themeShade="80"/>
          </w:rPr>
          <w:instrText>PAGE   \* MERGEFORMAT</w:instrText>
        </w:r>
        <w:r w:rsidRPr="001F5DD5">
          <w:rPr>
            <w:rFonts w:ascii="Times New Roman" w:hAnsi="Times New Roman" w:cs="Times New Roman"/>
            <w:color w:val="767171" w:themeColor="background2" w:themeShade="80"/>
          </w:rPr>
          <w:fldChar w:fldCharType="separate"/>
        </w:r>
        <w:r w:rsidRPr="001F5DD5">
          <w:rPr>
            <w:rFonts w:ascii="Times New Roman" w:hAnsi="Times New Roman" w:cs="Times New Roman"/>
            <w:color w:val="767171" w:themeColor="background2" w:themeShade="80"/>
            <w:lang w:val="vi-VN"/>
          </w:rPr>
          <w:t>2</w:t>
        </w:r>
        <w:r w:rsidRPr="001F5DD5">
          <w:rPr>
            <w:rFonts w:ascii="Times New Roman" w:hAnsi="Times New Roman" w:cs="Times New Roman"/>
            <w:color w:val="767171" w:themeColor="background2" w:themeShade="80"/>
          </w:rPr>
          <w:fldChar w:fldCharType="end"/>
        </w:r>
      </w:p>
    </w:sdtContent>
  </w:sdt>
  <w:p w14:paraId="2F2CF8C9" w14:textId="77777777" w:rsidR="001F5DD5" w:rsidRDefault="001F5D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E5CE5E" w14:textId="77777777" w:rsidR="00B52260" w:rsidRDefault="00B52260" w:rsidP="00604115">
      <w:pPr>
        <w:spacing w:after="0" w:line="240" w:lineRule="auto"/>
      </w:pPr>
      <w:r>
        <w:separator/>
      </w:r>
    </w:p>
  </w:footnote>
  <w:footnote w:type="continuationSeparator" w:id="0">
    <w:p w14:paraId="42B75602" w14:textId="77777777" w:rsidR="00B52260" w:rsidRDefault="00B52260" w:rsidP="00604115">
      <w:pPr>
        <w:spacing w:after="0" w:line="240" w:lineRule="auto"/>
      </w:pPr>
      <w:r>
        <w:continuationSeparator/>
      </w:r>
    </w:p>
  </w:footnote>
  <w:footnote w:type="continuationNotice" w:id="1">
    <w:p w14:paraId="47040E1D" w14:textId="77777777" w:rsidR="00B52260" w:rsidRDefault="00B5226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B4F43"/>
    <w:multiLevelType w:val="hybridMultilevel"/>
    <w:tmpl w:val="FAEE1DC2"/>
    <w:lvl w:ilvl="0" w:tplc="133C290C">
      <w:start w:val="1"/>
      <w:numFmt w:val="decimal"/>
      <w:lvlText w:val="%1."/>
      <w:lvlJc w:val="left"/>
      <w:pPr>
        <w:ind w:left="46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C142CC"/>
    <w:multiLevelType w:val="hybridMultilevel"/>
    <w:tmpl w:val="A2D66598"/>
    <w:lvl w:ilvl="0" w:tplc="DEDE6B7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FC125C"/>
    <w:multiLevelType w:val="hybridMultilevel"/>
    <w:tmpl w:val="AABC5DA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F134176"/>
    <w:multiLevelType w:val="hybridMultilevel"/>
    <w:tmpl w:val="336051F0"/>
    <w:lvl w:ilvl="0" w:tplc="7E3C3E9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D943662"/>
    <w:multiLevelType w:val="hybridMultilevel"/>
    <w:tmpl w:val="038EC406"/>
    <w:lvl w:ilvl="0" w:tplc="042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2854D4E"/>
    <w:multiLevelType w:val="hybridMultilevel"/>
    <w:tmpl w:val="EDAC6AAC"/>
    <w:lvl w:ilvl="0" w:tplc="042A000B">
      <w:start w:val="1"/>
      <w:numFmt w:val="bullet"/>
      <w:lvlText w:val=""/>
      <w:lvlJc w:val="left"/>
      <w:pPr>
        <w:ind w:left="250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336309F2"/>
    <w:multiLevelType w:val="hybridMultilevel"/>
    <w:tmpl w:val="E592BF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C5946B80">
      <w:start w:val="1"/>
      <w:numFmt w:val="bullet"/>
      <w:lvlText w:val="▫"/>
      <w:lvlJc w:val="left"/>
      <w:pPr>
        <w:ind w:left="1440" w:hanging="360"/>
      </w:pPr>
      <w:rPr>
        <w:rFonts w:ascii="Arial" w:hAnsi="Aria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CE5B55"/>
    <w:multiLevelType w:val="hybridMultilevel"/>
    <w:tmpl w:val="95A096F8"/>
    <w:lvl w:ilvl="0" w:tplc="FFFFFFFF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C5946B80">
      <w:start w:val="1"/>
      <w:numFmt w:val="bullet"/>
      <w:lvlText w:val="▫"/>
      <w:lvlJc w:val="left"/>
      <w:pPr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EA04C07"/>
    <w:multiLevelType w:val="hybridMultilevel"/>
    <w:tmpl w:val="9956EDA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▫"/>
      <w:lvlJc w:val="left"/>
      <w:pPr>
        <w:ind w:left="1440" w:hanging="360"/>
      </w:pPr>
      <w:rPr>
        <w:rFonts w:ascii="Arial" w:hAnsi="Arial" w:hint="default"/>
      </w:rPr>
    </w:lvl>
    <w:lvl w:ilvl="2" w:tplc="7E3C3E90">
      <w:start w:val="1"/>
      <w:numFmt w:val="bullet"/>
      <w:lvlText w:val="−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2D72CB"/>
    <w:multiLevelType w:val="hybridMultilevel"/>
    <w:tmpl w:val="2F6EDBAC"/>
    <w:lvl w:ilvl="0" w:tplc="229ADD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A60381"/>
    <w:multiLevelType w:val="hybridMultilevel"/>
    <w:tmpl w:val="989895A6"/>
    <w:lvl w:ilvl="0" w:tplc="B806379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CD1A38"/>
    <w:multiLevelType w:val="hybridMultilevel"/>
    <w:tmpl w:val="0792D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24112E"/>
    <w:multiLevelType w:val="hybridMultilevel"/>
    <w:tmpl w:val="517A3C6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2263EBD"/>
    <w:multiLevelType w:val="hybridMultilevel"/>
    <w:tmpl w:val="299475EE"/>
    <w:lvl w:ilvl="0" w:tplc="C5946B80">
      <w:start w:val="1"/>
      <w:numFmt w:val="bullet"/>
      <w:lvlText w:val="▫"/>
      <w:lvlJc w:val="left"/>
      <w:pPr>
        <w:ind w:left="1713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4" w15:restartNumberingAfterBreak="0">
    <w:nsid w:val="54F457C1"/>
    <w:multiLevelType w:val="hybridMultilevel"/>
    <w:tmpl w:val="546AD23E"/>
    <w:lvl w:ilvl="0" w:tplc="04090001">
      <w:start w:val="1"/>
      <w:numFmt w:val="bullet"/>
      <w:lvlText w:val=""/>
      <w:lvlJc w:val="left"/>
      <w:pPr>
        <w:ind w:left="250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56891171"/>
    <w:multiLevelType w:val="hybridMultilevel"/>
    <w:tmpl w:val="21D4045E"/>
    <w:lvl w:ilvl="0" w:tplc="64741A8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A13D97"/>
    <w:multiLevelType w:val="hybridMultilevel"/>
    <w:tmpl w:val="348EBBD2"/>
    <w:lvl w:ilvl="0" w:tplc="042A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3572097"/>
    <w:multiLevelType w:val="hybridMultilevel"/>
    <w:tmpl w:val="B9884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5946B80">
      <w:start w:val="1"/>
      <w:numFmt w:val="bullet"/>
      <w:lvlText w:val="▫"/>
      <w:lvlJc w:val="left"/>
      <w:pPr>
        <w:ind w:left="1440" w:hanging="360"/>
      </w:pPr>
      <w:rPr>
        <w:rFonts w:ascii="Arial" w:hAnsi="Aria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C04E01"/>
    <w:multiLevelType w:val="hybridMultilevel"/>
    <w:tmpl w:val="6E0C1B80"/>
    <w:lvl w:ilvl="0" w:tplc="042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5313C6C"/>
    <w:multiLevelType w:val="hybridMultilevel"/>
    <w:tmpl w:val="A5BA7DBC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>
      <w:start w:val="1"/>
      <w:numFmt w:val="bullet"/>
      <w:lvlText w:val="▫"/>
      <w:lvlJc w:val="left"/>
      <w:pPr>
        <w:ind w:left="1440" w:hanging="360"/>
      </w:pPr>
      <w:rPr>
        <w:rFonts w:ascii="Arial" w:hAnsi="Arial" w:hint="default"/>
      </w:rPr>
    </w:lvl>
    <w:lvl w:ilvl="2" w:tplc="7E3C3E90">
      <w:start w:val="1"/>
      <w:numFmt w:val="bullet"/>
      <w:lvlText w:val="−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3A27A1"/>
    <w:multiLevelType w:val="hybridMultilevel"/>
    <w:tmpl w:val="6EF2AA6C"/>
    <w:lvl w:ilvl="0" w:tplc="BC2A0D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141845">
    <w:abstractNumId w:val="10"/>
  </w:num>
  <w:num w:numId="2" w16cid:durableId="231431525">
    <w:abstractNumId w:val="20"/>
  </w:num>
  <w:num w:numId="3" w16cid:durableId="901985965">
    <w:abstractNumId w:val="9"/>
  </w:num>
  <w:num w:numId="4" w16cid:durableId="1383677834">
    <w:abstractNumId w:val="0"/>
  </w:num>
  <w:num w:numId="5" w16cid:durableId="1617639923">
    <w:abstractNumId w:val="11"/>
  </w:num>
  <w:num w:numId="6" w16cid:durableId="1331057876">
    <w:abstractNumId w:val="17"/>
  </w:num>
  <w:num w:numId="7" w16cid:durableId="5208553">
    <w:abstractNumId w:val="15"/>
  </w:num>
  <w:num w:numId="8" w16cid:durableId="666831640">
    <w:abstractNumId w:val="1"/>
  </w:num>
  <w:num w:numId="9" w16cid:durableId="1299536043">
    <w:abstractNumId w:val="6"/>
  </w:num>
  <w:num w:numId="10" w16cid:durableId="1684285205">
    <w:abstractNumId w:val="19"/>
  </w:num>
  <w:num w:numId="11" w16cid:durableId="2135176819">
    <w:abstractNumId w:val="8"/>
  </w:num>
  <w:num w:numId="12" w16cid:durableId="534390368">
    <w:abstractNumId w:val="3"/>
  </w:num>
  <w:num w:numId="13" w16cid:durableId="1717771702">
    <w:abstractNumId w:val="12"/>
  </w:num>
  <w:num w:numId="14" w16cid:durableId="13118129">
    <w:abstractNumId w:val="7"/>
  </w:num>
  <w:num w:numId="15" w16cid:durableId="28990470">
    <w:abstractNumId w:val="2"/>
  </w:num>
  <w:num w:numId="16" w16cid:durableId="1052340988">
    <w:abstractNumId w:val="18"/>
  </w:num>
  <w:num w:numId="17" w16cid:durableId="2145661530">
    <w:abstractNumId w:val="16"/>
  </w:num>
  <w:num w:numId="18" w16cid:durableId="1777748427">
    <w:abstractNumId w:val="4"/>
  </w:num>
  <w:num w:numId="19" w16cid:durableId="277572024">
    <w:abstractNumId w:val="5"/>
  </w:num>
  <w:num w:numId="20" w16cid:durableId="368846314">
    <w:abstractNumId w:val="14"/>
  </w:num>
  <w:num w:numId="21" w16cid:durableId="99873015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20"/>
  <w:hideSpellingErrors/>
  <w:hideGrammaticalErrors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597"/>
    <w:rsid w:val="00000BF4"/>
    <w:rsid w:val="0000374D"/>
    <w:rsid w:val="00003790"/>
    <w:rsid w:val="00004A89"/>
    <w:rsid w:val="00013352"/>
    <w:rsid w:val="00026FBF"/>
    <w:rsid w:val="00027AC1"/>
    <w:rsid w:val="00035248"/>
    <w:rsid w:val="00035CC9"/>
    <w:rsid w:val="000371FD"/>
    <w:rsid w:val="00040811"/>
    <w:rsid w:val="000437A4"/>
    <w:rsid w:val="00044BA2"/>
    <w:rsid w:val="000455E9"/>
    <w:rsid w:val="00045BF6"/>
    <w:rsid w:val="00046553"/>
    <w:rsid w:val="000522B7"/>
    <w:rsid w:val="00054E07"/>
    <w:rsid w:val="000670E2"/>
    <w:rsid w:val="00072E25"/>
    <w:rsid w:val="0007515B"/>
    <w:rsid w:val="000756D2"/>
    <w:rsid w:val="00075EF0"/>
    <w:rsid w:val="00084A13"/>
    <w:rsid w:val="00084D0C"/>
    <w:rsid w:val="00084DF3"/>
    <w:rsid w:val="0009168C"/>
    <w:rsid w:val="000B4F07"/>
    <w:rsid w:val="000B77AE"/>
    <w:rsid w:val="000B7AC6"/>
    <w:rsid w:val="000C6012"/>
    <w:rsid w:val="000C629B"/>
    <w:rsid w:val="000D2FCF"/>
    <w:rsid w:val="000D54BF"/>
    <w:rsid w:val="000D5790"/>
    <w:rsid w:val="000E0D02"/>
    <w:rsid w:val="000E2CC0"/>
    <w:rsid w:val="000F06B8"/>
    <w:rsid w:val="000F07D8"/>
    <w:rsid w:val="000F77C3"/>
    <w:rsid w:val="00106656"/>
    <w:rsid w:val="00107E18"/>
    <w:rsid w:val="0011141F"/>
    <w:rsid w:val="001162FD"/>
    <w:rsid w:val="0012043E"/>
    <w:rsid w:val="00124035"/>
    <w:rsid w:val="001273DE"/>
    <w:rsid w:val="00127CA4"/>
    <w:rsid w:val="00132A01"/>
    <w:rsid w:val="0013368E"/>
    <w:rsid w:val="00134E3D"/>
    <w:rsid w:val="001354BB"/>
    <w:rsid w:val="00135F0E"/>
    <w:rsid w:val="00140E59"/>
    <w:rsid w:val="001475BB"/>
    <w:rsid w:val="00151693"/>
    <w:rsid w:val="001536D8"/>
    <w:rsid w:val="001539E9"/>
    <w:rsid w:val="00166F7C"/>
    <w:rsid w:val="001675F3"/>
    <w:rsid w:val="00171E20"/>
    <w:rsid w:val="0017604C"/>
    <w:rsid w:val="0017654B"/>
    <w:rsid w:val="00177678"/>
    <w:rsid w:val="00184958"/>
    <w:rsid w:val="00184F93"/>
    <w:rsid w:val="00196473"/>
    <w:rsid w:val="001A0417"/>
    <w:rsid w:val="001A17A5"/>
    <w:rsid w:val="001A749E"/>
    <w:rsid w:val="001A7FE2"/>
    <w:rsid w:val="001B0442"/>
    <w:rsid w:val="001B1012"/>
    <w:rsid w:val="001B1C3A"/>
    <w:rsid w:val="001B505E"/>
    <w:rsid w:val="001C18D9"/>
    <w:rsid w:val="001C1F33"/>
    <w:rsid w:val="001C29FD"/>
    <w:rsid w:val="001D2114"/>
    <w:rsid w:val="001D42C5"/>
    <w:rsid w:val="001D5760"/>
    <w:rsid w:val="001D5CFF"/>
    <w:rsid w:val="001E069F"/>
    <w:rsid w:val="001E18AD"/>
    <w:rsid w:val="001E2016"/>
    <w:rsid w:val="001E3B95"/>
    <w:rsid w:val="001F5122"/>
    <w:rsid w:val="001F5296"/>
    <w:rsid w:val="001F5DD5"/>
    <w:rsid w:val="0020181D"/>
    <w:rsid w:val="00201C5C"/>
    <w:rsid w:val="00205FBA"/>
    <w:rsid w:val="00206BE4"/>
    <w:rsid w:val="002114DD"/>
    <w:rsid w:val="002128E8"/>
    <w:rsid w:val="00212984"/>
    <w:rsid w:val="00213EA4"/>
    <w:rsid w:val="002141C1"/>
    <w:rsid w:val="00216CD1"/>
    <w:rsid w:val="002178E2"/>
    <w:rsid w:val="00217CC4"/>
    <w:rsid w:val="00220232"/>
    <w:rsid w:val="00220C31"/>
    <w:rsid w:val="00221DD6"/>
    <w:rsid w:val="00223ED4"/>
    <w:rsid w:val="00225A07"/>
    <w:rsid w:val="0023145F"/>
    <w:rsid w:val="00231604"/>
    <w:rsid w:val="00234C98"/>
    <w:rsid w:val="00242408"/>
    <w:rsid w:val="00245CB7"/>
    <w:rsid w:val="00260D53"/>
    <w:rsid w:val="00261ED7"/>
    <w:rsid w:val="0026378B"/>
    <w:rsid w:val="002673E9"/>
    <w:rsid w:val="00267C3F"/>
    <w:rsid w:val="00267F5C"/>
    <w:rsid w:val="00271E7E"/>
    <w:rsid w:val="00272CD2"/>
    <w:rsid w:val="002751B4"/>
    <w:rsid w:val="0027690F"/>
    <w:rsid w:val="00277163"/>
    <w:rsid w:val="00277330"/>
    <w:rsid w:val="00282652"/>
    <w:rsid w:val="002827C9"/>
    <w:rsid w:val="002837AC"/>
    <w:rsid w:val="00283B6C"/>
    <w:rsid w:val="0028729D"/>
    <w:rsid w:val="00297960"/>
    <w:rsid w:val="00297B96"/>
    <w:rsid w:val="002A0C56"/>
    <w:rsid w:val="002B3BD7"/>
    <w:rsid w:val="002B57D6"/>
    <w:rsid w:val="002B59EB"/>
    <w:rsid w:val="002C0898"/>
    <w:rsid w:val="002C0A1C"/>
    <w:rsid w:val="002C6868"/>
    <w:rsid w:val="002D1406"/>
    <w:rsid w:val="002D1F60"/>
    <w:rsid w:val="002D20BE"/>
    <w:rsid w:val="002E17E5"/>
    <w:rsid w:val="002E643A"/>
    <w:rsid w:val="002E64AF"/>
    <w:rsid w:val="002F1DE3"/>
    <w:rsid w:val="002F6CC2"/>
    <w:rsid w:val="002F704F"/>
    <w:rsid w:val="0030405F"/>
    <w:rsid w:val="0030521C"/>
    <w:rsid w:val="00306F58"/>
    <w:rsid w:val="00307501"/>
    <w:rsid w:val="003146DA"/>
    <w:rsid w:val="00314EFD"/>
    <w:rsid w:val="0031671D"/>
    <w:rsid w:val="00317644"/>
    <w:rsid w:val="00323856"/>
    <w:rsid w:val="00333543"/>
    <w:rsid w:val="00337266"/>
    <w:rsid w:val="00337497"/>
    <w:rsid w:val="00337787"/>
    <w:rsid w:val="0033794B"/>
    <w:rsid w:val="00337D99"/>
    <w:rsid w:val="00340AFB"/>
    <w:rsid w:val="00344796"/>
    <w:rsid w:val="00347438"/>
    <w:rsid w:val="00350F3B"/>
    <w:rsid w:val="00353EC2"/>
    <w:rsid w:val="00353F89"/>
    <w:rsid w:val="0035764E"/>
    <w:rsid w:val="0036065D"/>
    <w:rsid w:val="00361233"/>
    <w:rsid w:val="0036575A"/>
    <w:rsid w:val="00372D73"/>
    <w:rsid w:val="00372F5E"/>
    <w:rsid w:val="00376D47"/>
    <w:rsid w:val="00377824"/>
    <w:rsid w:val="003839A8"/>
    <w:rsid w:val="003843BF"/>
    <w:rsid w:val="00385B1A"/>
    <w:rsid w:val="00385D15"/>
    <w:rsid w:val="0038708B"/>
    <w:rsid w:val="00387933"/>
    <w:rsid w:val="00387BFA"/>
    <w:rsid w:val="0039029A"/>
    <w:rsid w:val="00390BBD"/>
    <w:rsid w:val="00396C1D"/>
    <w:rsid w:val="00397463"/>
    <w:rsid w:val="003A00A1"/>
    <w:rsid w:val="003A7313"/>
    <w:rsid w:val="003A7B01"/>
    <w:rsid w:val="003B77FC"/>
    <w:rsid w:val="003B7ACD"/>
    <w:rsid w:val="003B7E56"/>
    <w:rsid w:val="003C3ECA"/>
    <w:rsid w:val="003C6309"/>
    <w:rsid w:val="003D0C84"/>
    <w:rsid w:val="003D1057"/>
    <w:rsid w:val="003D1649"/>
    <w:rsid w:val="003D3877"/>
    <w:rsid w:val="003E1AD6"/>
    <w:rsid w:val="003E2A0C"/>
    <w:rsid w:val="003E3E09"/>
    <w:rsid w:val="003E6071"/>
    <w:rsid w:val="003E6610"/>
    <w:rsid w:val="003F12CC"/>
    <w:rsid w:val="003F18BB"/>
    <w:rsid w:val="003F62FD"/>
    <w:rsid w:val="003F703F"/>
    <w:rsid w:val="003F7BD2"/>
    <w:rsid w:val="00401AEB"/>
    <w:rsid w:val="0040467C"/>
    <w:rsid w:val="004068FB"/>
    <w:rsid w:val="0041448E"/>
    <w:rsid w:val="00414DB0"/>
    <w:rsid w:val="004204D7"/>
    <w:rsid w:val="00425B98"/>
    <w:rsid w:val="0042712A"/>
    <w:rsid w:val="0044047D"/>
    <w:rsid w:val="00440B03"/>
    <w:rsid w:val="00440BC5"/>
    <w:rsid w:val="0044357D"/>
    <w:rsid w:val="004436C4"/>
    <w:rsid w:val="00443BE2"/>
    <w:rsid w:val="00444DFA"/>
    <w:rsid w:val="00445E93"/>
    <w:rsid w:val="00451B32"/>
    <w:rsid w:val="00451C97"/>
    <w:rsid w:val="00457B39"/>
    <w:rsid w:val="00460285"/>
    <w:rsid w:val="00463BF1"/>
    <w:rsid w:val="00463E81"/>
    <w:rsid w:val="00471212"/>
    <w:rsid w:val="004713B6"/>
    <w:rsid w:val="004718A1"/>
    <w:rsid w:val="0047497A"/>
    <w:rsid w:val="00484B09"/>
    <w:rsid w:val="00485A61"/>
    <w:rsid w:val="00490807"/>
    <w:rsid w:val="004919E8"/>
    <w:rsid w:val="004928FE"/>
    <w:rsid w:val="004931ED"/>
    <w:rsid w:val="0049572A"/>
    <w:rsid w:val="004971D2"/>
    <w:rsid w:val="004A0354"/>
    <w:rsid w:val="004A0F96"/>
    <w:rsid w:val="004A10CD"/>
    <w:rsid w:val="004A1FE8"/>
    <w:rsid w:val="004A21CA"/>
    <w:rsid w:val="004A261E"/>
    <w:rsid w:val="004A56CE"/>
    <w:rsid w:val="004A59C7"/>
    <w:rsid w:val="004B0B45"/>
    <w:rsid w:val="004B2283"/>
    <w:rsid w:val="004D05AB"/>
    <w:rsid w:val="004D45CC"/>
    <w:rsid w:val="004D693D"/>
    <w:rsid w:val="004E6DF6"/>
    <w:rsid w:val="004E72F7"/>
    <w:rsid w:val="004F0CF1"/>
    <w:rsid w:val="004F428D"/>
    <w:rsid w:val="004F444E"/>
    <w:rsid w:val="004F51D1"/>
    <w:rsid w:val="004F61EE"/>
    <w:rsid w:val="00505D66"/>
    <w:rsid w:val="0050775A"/>
    <w:rsid w:val="005100EE"/>
    <w:rsid w:val="00511988"/>
    <w:rsid w:val="005201B7"/>
    <w:rsid w:val="00523A50"/>
    <w:rsid w:val="0052531F"/>
    <w:rsid w:val="00527606"/>
    <w:rsid w:val="00530064"/>
    <w:rsid w:val="00532815"/>
    <w:rsid w:val="00541284"/>
    <w:rsid w:val="00542D10"/>
    <w:rsid w:val="00554FA4"/>
    <w:rsid w:val="00556358"/>
    <w:rsid w:val="00563815"/>
    <w:rsid w:val="005710A1"/>
    <w:rsid w:val="0057516F"/>
    <w:rsid w:val="0057517A"/>
    <w:rsid w:val="00576BFB"/>
    <w:rsid w:val="005772A3"/>
    <w:rsid w:val="00577D6A"/>
    <w:rsid w:val="00583A3E"/>
    <w:rsid w:val="00583CAA"/>
    <w:rsid w:val="00586006"/>
    <w:rsid w:val="00592BFF"/>
    <w:rsid w:val="00592D46"/>
    <w:rsid w:val="005961FB"/>
    <w:rsid w:val="005A0A7E"/>
    <w:rsid w:val="005A7B80"/>
    <w:rsid w:val="005B0F9D"/>
    <w:rsid w:val="005B2618"/>
    <w:rsid w:val="005B5128"/>
    <w:rsid w:val="005C3159"/>
    <w:rsid w:val="005C31EA"/>
    <w:rsid w:val="005C349A"/>
    <w:rsid w:val="005C3BE8"/>
    <w:rsid w:val="005C4D71"/>
    <w:rsid w:val="005C5FE1"/>
    <w:rsid w:val="005C6A92"/>
    <w:rsid w:val="005D0279"/>
    <w:rsid w:val="005D4AF6"/>
    <w:rsid w:val="005D64DC"/>
    <w:rsid w:val="005E15A1"/>
    <w:rsid w:val="005E3EDD"/>
    <w:rsid w:val="005E6F8D"/>
    <w:rsid w:val="005F6108"/>
    <w:rsid w:val="005F68D1"/>
    <w:rsid w:val="006023A3"/>
    <w:rsid w:val="00603494"/>
    <w:rsid w:val="00604115"/>
    <w:rsid w:val="0060476F"/>
    <w:rsid w:val="0060759B"/>
    <w:rsid w:val="00611070"/>
    <w:rsid w:val="00611C22"/>
    <w:rsid w:val="00615873"/>
    <w:rsid w:val="006171DD"/>
    <w:rsid w:val="006174B7"/>
    <w:rsid w:val="00624491"/>
    <w:rsid w:val="0062691C"/>
    <w:rsid w:val="00626BB1"/>
    <w:rsid w:val="0063106F"/>
    <w:rsid w:val="006312FB"/>
    <w:rsid w:val="00636856"/>
    <w:rsid w:val="006369D5"/>
    <w:rsid w:val="00636F22"/>
    <w:rsid w:val="006447FA"/>
    <w:rsid w:val="00645BBB"/>
    <w:rsid w:val="00651E32"/>
    <w:rsid w:val="0065652E"/>
    <w:rsid w:val="00661A3B"/>
    <w:rsid w:val="006634FA"/>
    <w:rsid w:val="00670C13"/>
    <w:rsid w:val="00670E6C"/>
    <w:rsid w:val="00671CAA"/>
    <w:rsid w:val="00671EC6"/>
    <w:rsid w:val="0068002F"/>
    <w:rsid w:val="00682CB1"/>
    <w:rsid w:val="00687600"/>
    <w:rsid w:val="006878E6"/>
    <w:rsid w:val="0069339E"/>
    <w:rsid w:val="00697E05"/>
    <w:rsid w:val="006A1EBA"/>
    <w:rsid w:val="006A25C0"/>
    <w:rsid w:val="006A7B2C"/>
    <w:rsid w:val="006B0AEA"/>
    <w:rsid w:val="006B0CB1"/>
    <w:rsid w:val="006B137B"/>
    <w:rsid w:val="006B1C79"/>
    <w:rsid w:val="006C2D8A"/>
    <w:rsid w:val="006C31AF"/>
    <w:rsid w:val="006C4E95"/>
    <w:rsid w:val="006C73E8"/>
    <w:rsid w:val="006C7EF6"/>
    <w:rsid w:val="006E6938"/>
    <w:rsid w:val="006F09CE"/>
    <w:rsid w:val="006F6367"/>
    <w:rsid w:val="007016BA"/>
    <w:rsid w:val="007021DB"/>
    <w:rsid w:val="00704BAA"/>
    <w:rsid w:val="00707A5B"/>
    <w:rsid w:val="007112CC"/>
    <w:rsid w:val="007168AF"/>
    <w:rsid w:val="00716BCA"/>
    <w:rsid w:val="00717DB3"/>
    <w:rsid w:val="007202CF"/>
    <w:rsid w:val="00724D7F"/>
    <w:rsid w:val="00727AB0"/>
    <w:rsid w:val="00727B19"/>
    <w:rsid w:val="00727E33"/>
    <w:rsid w:val="00733AD3"/>
    <w:rsid w:val="00741CF1"/>
    <w:rsid w:val="0074321F"/>
    <w:rsid w:val="0075030E"/>
    <w:rsid w:val="0075035E"/>
    <w:rsid w:val="0075271F"/>
    <w:rsid w:val="00752C49"/>
    <w:rsid w:val="00752CBD"/>
    <w:rsid w:val="00754423"/>
    <w:rsid w:val="00755286"/>
    <w:rsid w:val="007557BF"/>
    <w:rsid w:val="00756F82"/>
    <w:rsid w:val="0075797E"/>
    <w:rsid w:val="00757AFB"/>
    <w:rsid w:val="00764DC0"/>
    <w:rsid w:val="007660FE"/>
    <w:rsid w:val="00767BAB"/>
    <w:rsid w:val="007725D6"/>
    <w:rsid w:val="00773C83"/>
    <w:rsid w:val="0078163F"/>
    <w:rsid w:val="00782C0D"/>
    <w:rsid w:val="00796762"/>
    <w:rsid w:val="007A089C"/>
    <w:rsid w:val="007A0E86"/>
    <w:rsid w:val="007A3D69"/>
    <w:rsid w:val="007A4E00"/>
    <w:rsid w:val="007A76A8"/>
    <w:rsid w:val="007B276A"/>
    <w:rsid w:val="007B4B96"/>
    <w:rsid w:val="007B522B"/>
    <w:rsid w:val="007C0C35"/>
    <w:rsid w:val="007C1440"/>
    <w:rsid w:val="007C39F5"/>
    <w:rsid w:val="007C3E17"/>
    <w:rsid w:val="007C706D"/>
    <w:rsid w:val="007D027D"/>
    <w:rsid w:val="007D1362"/>
    <w:rsid w:val="007D37C5"/>
    <w:rsid w:val="007D4FE5"/>
    <w:rsid w:val="007D5DF9"/>
    <w:rsid w:val="007E40F4"/>
    <w:rsid w:val="007E41A2"/>
    <w:rsid w:val="007E7E2D"/>
    <w:rsid w:val="007F0E3E"/>
    <w:rsid w:val="007F18E2"/>
    <w:rsid w:val="007F5AF8"/>
    <w:rsid w:val="007F70D9"/>
    <w:rsid w:val="008025BA"/>
    <w:rsid w:val="00803656"/>
    <w:rsid w:val="0080616D"/>
    <w:rsid w:val="008118E8"/>
    <w:rsid w:val="00816685"/>
    <w:rsid w:val="00816FE3"/>
    <w:rsid w:val="00817518"/>
    <w:rsid w:val="00817641"/>
    <w:rsid w:val="00827B30"/>
    <w:rsid w:val="00827CC6"/>
    <w:rsid w:val="0083000C"/>
    <w:rsid w:val="00840E8B"/>
    <w:rsid w:val="008429A7"/>
    <w:rsid w:val="00842C64"/>
    <w:rsid w:val="008447BA"/>
    <w:rsid w:val="00847D14"/>
    <w:rsid w:val="0085191F"/>
    <w:rsid w:val="00852C41"/>
    <w:rsid w:val="008532FF"/>
    <w:rsid w:val="008576B6"/>
    <w:rsid w:val="008625A7"/>
    <w:rsid w:val="00864FB2"/>
    <w:rsid w:val="0086514A"/>
    <w:rsid w:val="00867277"/>
    <w:rsid w:val="00874D3F"/>
    <w:rsid w:val="008750BD"/>
    <w:rsid w:val="00877847"/>
    <w:rsid w:val="008801FC"/>
    <w:rsid w:val="008864B0"/>
    <w:rsid w:val="0089114D"/>
    <w:rsid w:val="008911FC"/>
    <w:rsid w:val="00895772"/>
    <w:rsid w:val="00895C5C"/>
    <w:rsid w:val="00897264"/>
    <w:rsid w:val="00897946"/>
    <w:rsid w:val="008A1173"/>
    <w:rsid w:val="008A1A64"/>
    <w:rsid w:val="008A1CE8"/>
    <w:rsid w:val="008A2A61"/>
    <w:rsid w:val="008A36E0"/>
    <w:rsid w:val="008A392D"/>
    <w:rsid w:val="008A4664"/>
    <w:rsid w:val="008B1DCC"/>
    <w:rsid w:val="008B5256"/>
    <w:rsid w:val="008C3334"/>
    <w:rsid w:val="008C4AF3"/>
    <w:rsid w:val="008C6684"/>
    <w:rsid w:val="008C75B3"/>
    <w:rsid w:val="008D3AA4"/>
    <w:rsid w:val="008D3F4A"/>
    <w:rsid w:val="008D5CDD"/>
    <w:rsid w:val="008D699C"/>
    <w:rsid w:val="008E084D"/>
    <w:rsid w:val="008E52DB"/>
    <w:rsid w:val="008E6428"/>
    <w:rsid w:val="008E7F03"/>
    <w:rsid w:val="008F2B19"/>
    <w:rsid w:val="008F2ECF"/>
    <w:rsid w:val="008F546D"/>
    <w:rsid w:val="008F7172"/>
    <w:rsid w:val="008F72B8"/>
    <w:rsid w:val="00903163"/>
    <w:rsid w:val="009062AA"/>
    <w:rsid w:val="00906AAF"/>
    <w:rsid w:val="009109B2"/>
    <w:rsid w:val="009119DC"/>
    <w:rsid w:val="00915774"/>
    <w:rsid w:val="00916C33"/>
    <w:rsid w:val="00922469"/>
    <w:rsid w:val="0092415D"/>
    <w:rsid w:val="00931975"/>
    <w:rsid w:val="00937007"/>
    <w:rsid w:val="00942965"/>
    <w:rsid w:val="009473ED"/>
    <w:rsid w:val="009555E9"/>
    <w:rsid w:val="0096560F"/>
    <w:rsid w:val="00970D6A"/>
    <w:rsid w:val="00972625"/>
    <w:rsid w:val="00972EEE"/>
    <w:rsid w:val="00975DC0"/>
    <w:rsid w:val="00980013"/>
    <w:rsid w:val="00984EC9"/>
    <w:rsid w:val="00985181"/>
    <w:rsid w:val="009871F7"/>
    <w:rsid w:val="0099275C"/>
    <w:rsid w:val="009940B6"/>
    <w:rsid w:val="009A0016"/>
    <w:rsid w:val="009A1DA2"/>
    <w:rsid w:val="009A4D29"/>
    <w:rsid w:val="009A50A3"/>
    <w:rsid w:val="009A6038"/>
    <w:rsid w:val="009B05B3"/>
    <w:rsid w:val="009B2D40"/>
    <w:rsid w:val="009B3883"/>
    <w:rsid w:val="009B5968"/>
    <w:rsid w:val="009B61E0"/>
    <w:rsid w:val="009C0EB1"/>
    <w:rsid w:val="009C1F4F"/>
    <w:rsid w:val="009C2C86"/>
    <w:rsid w:val="009C3A2D"/>
    <w:rsid w:val="009D4FB1"/>
    <w:rsid w:val="009D55B2"/>
    <w:rsid w:val="009D69C1"/>
    <w:rsid w:val="009D6AB8"/>
    <w:rsid w:val="009D76E6"/>
    <w:rsid w:val="009D7816"/>
    <w:rsid w:val="009E1111"/>
    <w:rsid w:val="009E405D"/>
    <w:rsid w:val="009E55AC"/>
    <w:rsid w:val="009F53A8"/>
    <w:rsid w:val="009F7C74"/>
    <w:rsid w:val="00A008A9"/>
    <w:rsid w:val="00A03090"/>
    <w:rsid w:val="00A040AF"/>
    <w:rsid w:val="00A06ECD"/>
    <w:rsid w:val="00A1134E"/>
    <w:rsid w:val="00A12413"/>
    <w:rsid w:val="00A14B99"/>
    <w:rsid w:val="00A172BB"/>
    <w:rsid w:val="00A26924"/>
    <w:rsid w:val="00A3073B"/>
    <w:rsid w:val="00A332B2"/>
    <w:rsid w:val="00A3399D"/>
    <w:rsid w:val="00A3693A"/>
    <w:rsid w:val="00A41B01"/>
    <w:rsid w:val="00A42A1F"/>
    <w:rsid w:val="00A503B6"/>
    <w:rsid w:val="00A51EC5"/>
    <w:rsid w:val="00A54275"/>
    <w:rsid w:val="00A54E52"/>
    <w:rsid w:val="00A60751"/>
    <w:rsid w:val="00A7045A"/>
    <w:rsid w:val="00A74144"/>
    <w:rsid w:val="00A7505D"/>
    <w:rsid w:val="00A8081A"/>
    <w:rsid w:val="00A844A4"/>
    <w:rsid w:val="00A86A63"/>
    <w:rsid w:val="00A940CE"/>
    <w:rsid w:val="00A957EE"/>
    <w:rsid w:val="00A9743B"/>
    <w:rsid w:val="00AA3C3C"/>
    <w:rsid w:val="00AA6131"/>
    <w:rsid w:val="00AB1088"/>
    <w:rsid w:val="00AB6CA6"/>
    <w:rsid w:val="00AB74F4"/>
    <w:rsid w:val="00AC0EE1"/>
    <w:rsid w:val="00AC3570"/>
    <w:rsid w:val="00AC542B"/>
    <w:rsid w:val="00AC78C6"/>
    <w:rsid w:val="00AD01A7"/>
    <w:rsid w:val="00AD1DF9"/>
    <w:rsid w:val="00AD7259"/>
    <w:rsid w:val="00AD74C2"/>
    <w:rsid w:val="00AD7BDB"/>
    <w:rsid w:val="00AF1633"/>
    <w:rsid w:val="00AF28FB"/>
    <w:rsid w:val="00AF4731"/>
    <w:rsid w:val="00AF59C3"/>
    <w:rsid w:val="00B059F4"/>
    <w:rsid w:val="00B157E6"/>
    <w:rsid w:val="00B210E7"/>
    <w:rsid w:val="00B24179"/>
    <w:rsid w:val="00B3209F"/>
    <w:rsid w:val="00B37B72"/>
    <w:rsid w:val="00B52260"/>
    <w:rsid w:val="00B53478"/>
    <w:rsid w:val="00B54B98"/>
    <w:rsid w:val="00B54E8E"/>
    <w:rsid w:val="00B54FD5"/>
    <w:rsid w:val="00B56E9B"/>
    <w:rsid w:val="00B60303"/>
    <w:rsid w:val="00B607DB"/>
    <w:rsid w:val="00B66E9B"/>
    <w:rsid w:val="00B67448"/>
    <w:rsid w:val="00B70700"/>
    <w:rsid w:val="00B70874"/>
    <w:rsid w:val="00B714D8"/>
    <w:rsid w:val="00B754DE"/>
    <w:rsid w:val="00B81346"/>
    <w:rsid w:val="00B8682A"/>
    <w:rsid w:val="00B91950"/>
    <w:rsid w:val="00B92062"/>
    <w:rsid w:val="00B92CE8"/>
    <w:rsid w:val="00B92FCD"/>
    <w:rsid w:val="00B934C1"/>
    <w:rsid w:val="00B9468A"/>
    <w:rsid w:val="00B95C62"/>
    <w:rsid w:val="00BA2AA7"/>
    <w:rsid w:val="00BA4397"/>
    <w:rsid w:val="00BA51D5"/>
    <w:rsid w:val="00BA6F76"/>
    <w:rsid w:val="00BB7F3D"/>
    <w:rsid w:val="00BC44FF"/>
    <w:rsid w:val="00BC57B5"/>
    <w:rsid w:val="00BC74AC"/>
    <w:rsid w:val="00BD0464"/>
    <w:rsid w:val="00BD09FC"/>
    <w:rsid w:val="00BD3218"/>
    <w:rsid w:val="00BD3CD5"/>
    <w:rsid w:val="00BD46AD"/>
    <w:rsid w:val="00BD5834"/>
    <w:rsid w:val="00BF08AB"/>
    <w:rsid w:val="00BF11DF"/>
    <w:rsid w:val="00C00D39"/>
    <w:rsid w:val="00C01C6F"/>
    <w:rsid w:val="00C02B59"/>
    <w:rsid w:val="00C0663C"/>
    <w:rsid w:val="00C1150D"/>
    <w:rsid w:val="00C12633"/>
    <w:rsid w:val="00C149CF"/>
    <w:rsid w:val="00C22FEF"/>
    <w:rsid w:val="00C250F0"/>
    <w:rsid w:val="00C27B75"/>
    <w:rsid w:val="00C3429E"/>
    <w:rsid w:val="00C35EEA"/>
    <w:rsid w:val="00C4142D"/>
    <w:rsid w:val="00C443C7"/>
    <w:rsid w:val="00C44654"/>
    <w:rsid w:val="00C454CA"/>
    <w:rsid w:val="00C475C6"/>
    <w:rsid w:val="00C5386E"/>
    <w:rsid w:val="00C56257"/>
    <w:rsid w:val="00C56855"/>
    <w:rsid w:val="00C6339D"/>
    <w:rsid w:val="00C63681"/>
    <w:rsid w:val="00C66B63"/>
    <w:rsid w:val="00C70181"/>
    <w:rsid w:val="00C73CA4"/>
    <w:rsid w:val="00C741A0"/>
    <w:rsid w:val="00C82BE8"/>
    <w:rsid w:val="00C84998"/>
    <w:rsid w:val="00C9030F"/>
    <w:rsid w:val="00C91F13"/>
    <w:rsid w:val="00CA1F6F"/>
    <w:rsid w:val="00CA221F"/>
    <w:rsid w:val="00CA3DF8"/>
    <w:rsid w:val="00CB0499"/>
    <w:rsid w:val="00CB1E63"/>
    <w:rsid w:val="00CB379F"/>
    <w:rsid w:val="00CB3B52"/>
    <w:rsid w:val="00CB3E32"/>
    <w:rsid w:val="00CB6735"/>
    <w:rsid w:val="00CB7C19"/>
    <w:rsid w:val="00CC2918"/>
    <w:rsid w:val="00CC6417"/>
    <w:rsid w:val="00CC7A34"/>
    <w:rsid w:val="00CD42DE"/>
    <w:rsid w:val="00CD7C29"/>
    <w:rsid w:val="00CE0F45"/>
    <w:rsid w:val="00CE1584"/>
    <w:rsid w:val="00CE5436"/>
    <w:rsid w:val="00CE5904"/>
    <w:rsid w:val="00CE6D16"/>
    <w:rsid w:val="00CF1467"/>
    <w:rsid w:val="00CF347C"/>
    <w:rsid w:val="00CF61D4"/>
    <w:rsid w:val="00D00CAC"/>
    <w:rsid w:val="00D02705"/>
    <w:rsid w:val="00D02BAB"/>
    <w:rsid w:val="00D036A3"/>
    <w:rsid w:val="00D05DB7"/>
    <w:rsid w:val="00D13178"/>
    <w:rsid w:val="00D13629"/>
    <w:rsid w:val="00D137F6"/>
    <w:rsid w:val="00D17CB3"/>
    <w:rsid w:val="00D2141F"/>
    <w:rsid w:val="00D22408"/>
    <w:rsid w:val="00D22E4C"/>
    <w:rsid w:val="00D3353C"/>
    <w:rsid w:val="00D3633E"/>
    <w:rsid w:val="00D40C90"/>
    <w:rsid w:val="00D40FF2"/>
    <w:rsid w:val="00D43F47"/>
    <w:rsid w:val="00D517B8"/>
    <w:rsid w:val="00D62178"/>
    <w:rsid w:val="00D72C2A"/>
    <w:rsid w:val="00D92F4F"/>
    <w:rsid w:val="00DA18A6"/>
    <w:rsid w:val="00DA18D8"/>
    <w:rsid w:val="00DA61F2"/>
    <w:rsid w:val="00DA7112"/>
    <w:rsid w:val="00DA79F4"/>
    <w:rsid w:val="00DB2A1C"/>
    <w:rsid w:val="00DB3C76"/>
    <w:rsid w:val="00DC0E41"/>
    <w:rsid w:val="00DD0022"/>
    <w:rsid w:val="00DD17F3"/>
    <w:rsid w:val="00DD7D19"/>
    <w:rsid w:val="00DE1F51"/>
    <w:rsid w:val="00DE5FD4"/>
    <w:rsid w:val="00DF0B13"/>
    <w:rsid w:val="00DF16CE"/>
    <w:rsid w:val="00DF3120"/>
    <w:rsid w:val="00DF61E9"/>
    <w:rsid w:val="00E023D0"/>
    <w:rsid w:val="00E058B9"/>
    <w:rsid w:val="00E1106F"/>
    <w:rsid w:val="00E11710"/>
    <w:rsid w:val="00E1370A"/>
    <w:rsid w:val="00E1456B"/>
    <w:rsid w:val="00E17CAA"/>
    <w:rsid w:val="00E20F28"/>
    <w:rsid w:val="00E23DE8"/>
    <w:rsid w:val="00E25075"/>
    <w:rsid w:val="00E26629"/>
    <w:rsid w:val="00E26EC7"/>
    <w:rsid w:val="00E30724"/>
    <w:rsid w:val="00E31348"/>
    <w:rsid w:val="00E32786"/>
    <w:rsid w:val="00E34013"/>
    <w:rsid w:val="00E35225"/>
    <w:rsid w:val="00E37E76"/>
    <w:rsid w:val="00E417ED"/>
    <w:rsid w:val="00E4185B"/>
    <w:rsid w:val="00E43427"/>
    <w:rsid w:val="00E43BD0"/>
    <w:rsid w:val="00E44934"/>
    <w:rsid w:val="00E46597"/>
    <w:rsid w:val="00E46B04"/>
    <w:rsid w:val="00E5553F"/>
    <w:rsid w:val="00E55C00"/>
    <w:rsid w:val="00E661F3"/>
    <w:rsid w:val="00E679EA"/>
    <w:rsid w:val="00E67EF9"/>
    <w:rsid w:val="00E67F94"/>
    <w:rsid w:val="00E72688"/>
    <w:rsid w:val="00E73F56"/>
    <w:rsid w:val="00E7473A"/>
    <w:rsid w:val="00E74C3F"/>
    <w:rsid w:val="00E80125"/>
    <w:rsid w:val="00E825BB"/>
    <w:rsid w:val="00E83CCB"/>
    <w:rsid w:val="00E863F1"/>
    <w:rsid w:val="00E87DCC"/>
    <w:rsid w:val="00E87F25"/>
    <w:rsid w:val="00EA32B0"/>
    <w:rsid w:val="00EA4670"/>
    <w:rsid w:val="00EC09D2"/>
    <w:rsid w:val="00EC15D2"/>
    <w:rsid w:val="00EC6F4F"/>
    <w:rsid w:val="00ED1B12"/>
    <w:rsid w:val="00ED5DDA"/>
    <w:rsid w:val="00ED78A5"/>
    <w:rsid w:val="00EE0DA9"/>
    <w:rsid w:val="00EE282F"/>
    <w:rsid w:val="00EF27B6"/>
    <w:rsid w:val="00EF3266"/>
    <w:rsid w:val="00EF5F31"/>
    <w:rsid w:val="00EF6045"/>
    <w:rsid w:val="00F007D9"/>
    <w:rsid w:val="00F02E71"/>
    <w:rsid w:val="00F113B4"/>
    <w:rsid w:val="00F127DA"/>
    <w:rsid w:val="00F12C36"/>
    <w:rsid w:val="00F154A0"/>
    <w:rsid w:val="00F15679"/>
    <w:rsid w:val="00F16212"/>
    <w:rsid w:val="00F17575"/>
    <w:rsid w:val="00F209F2"/>
    <w:rsid w:val="00F21994"/>
    <w:rsid w:val="00F2405F"/>
    <w:rsid w:val="00F25991"/>
    <w:rsid w:val="00F2797F"/>
    <w:rsid w:val="00F32048"/>
    <w:rsid w:val="00F3390B"/>
    <w:rsid w:val="00F427C9"/>
    <w:rsid w:val="00F46341"/>
    <w:rsid w:val="00F47283"/>
    <w:rsid w:val="00F51A81"/>
    <w:rsid w:val="00F54E38"/>
    <w:rsid w:val="00F56A51"/>
    <w:rsid w:val="00F57AA0"/>
    <w:rsid w:val="00F6033B"/>
    <w:rsid w:val="00F60A43"/>
    <w:rsid w:val="00F61375"/>
    <w:rsid w:val="00F64C72"/>
    <w:rsid w:val="00F733F6"/>
    <w:rsid w:val="00F74002"/>
    <w:rsid w:val="00F76126"/>
    <w:rsid w:val="00F82086"/>
    <w:rsid w:val="00F82E5F"/>
    <w:rsid w:val="00F85FBD"/>
    <w:rsid w:val="00F901EF"/>
    <w:rsid w:val="00F92FC3"/>
    <w:rsid w:val="00F93A52"/>
    <w:rsid w:val="00F97CF0"/>
    <w:rsid w:val="00FA3873"/>
    <w:rsid w:val="00FA6875"/>
    <w:rsid w:val="00FA6FD1"/>
    <w:rsid w:val="00FB1D56"/>
    <w:rsid w:val="00FB6E39"/>
    <w:rsid w:val="00FC2C71"/>
    <w:rsid w:val="00FD7F55"/>
    <w:rsid w:val="00FE0433"/>
    <w:rsid w:val="00FE2829"/>
    <w:rsid w:val="00FE3057"/>
    <w:rsid w:val="00FE4B6D"/>
    <w:rsid w:val="00FE66AF"/>
    <w:rsid w:val="00FF11CC"/>
    <w:rsid w:val="00FF5298"/>
    <w:rsid w:val="0662253C"/>
    <w:rsid w:val="06D756E4"/>
    <w:rsid w:val="0B726DF2"/>
    <w:rsid w:val="0FCC62C0"/>
    <w:rsid w:val="1414E9E6"/>
    <w:rsid w:val="14FE9444"/>
    <w:rsid w:val="1CC5DE2A"/>
    <w:rsid w:val="1D616B86"/>
    <w:rsid w:val="1EEFB9A8"/>
    <w:rsid w:val="244C6DEA"/>
    <w:rsid w:val="25CC4678"/>
    <w:rsid w:val="266C28F8"/>
    <w:rsid w:val="29127842"/>
    <w:rsid w:val="2916456F"/>
    <w:rsid w:val="2AF7A437"/>
    <w:rsid w:val="2DF7943C"/>
    <w:rsid w:val="300B28E1"/>
    <w:rsid w:val="3032FCC9"/>
    <w:rsid w:val="30520DE0"/>
    <w:rsid w:val="337350F1"/>
    <w:rsid w:val="34E0BAE5"/>
    <w:rsid w:val="362326BF"/>
    <w:rsid w:val="3989EAFF"/>
    <w:rsid w:val="3B908C94"/>
    <w:rsid w:val="3CA9582E"/>
    <w:rsid w:val="3EC2AE56"/>
    <w:rsid w:val="4076E488"/>
    <w:rsid w:val="42102F4D"/>
    <w:rsid w:val="423FAAAE"/>
    <w:rsid w:val="441E8458"/>
    <w:rsid w:val="447A6D02"/>
    <w:rsid w:val="453A2BDC"/>
    <w:rsid w:val="460CEF17"/>
    <w:rsid w:val="46E179B2"/>
    <w:rsid w:val="4AAFFE21"/>
    <w:rsid w:val="4FA1FF0E"/>
    <w:rsid w:val="4FCF9408"/>
    <w:rsid w:val="5294DED6"/>
    <w:rsid w:val="537E4257"/>
    <w:rsid w:val="55B3D5AA"/>
    <w:rsid w:val="564AB38E"/>
    <w:rsid w:val="581B47B9"/>
    <w:rsid w:val="5AC8EAE2"/>
    <w:rsid w:val="5B70332A"/>
    <w:rsid w:val="5C516CBC"/>
    <w:rsid w:val="5D99232F"/>
    <w:rsid w:val="5E43F324"/>
    <w:rsid w:val="61132092"/>
    <w:rsid w:val="6E5ECCA0"/>
    <w:rsid w:val="71FA48A5"/>
    <w:rsid w:val="74C19EB8"/>
    <w:rsid w:val="74D11327"/>
    <w:rsid w:val="76619CFE"/>
    <w:rsid w:val="773FC464"/>
    <w:rsid w:val="7B552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D6BB0C2"/>
  <w15:chartTrackingRefBased/>
  <w15:docId w15:val="{41E7CFC6-2808-4825-A26D-C28FE006C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11FC"/>
    <w:pPr>
      <w:ind w:left="720"/>
      <w:contextualSpacing/>
    </w:pPr>
  </w:style>
  <w:style w:type="table" w:styleId="TableGrid">
    <w:name w:val="Table Grid"/>
    <w:basedOn w:val="TableNormal"/>
    <w:uiPriority w:val="39"/>
    <w:rsid w:val="008911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041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4115"/>
  </w:style>
  <w:style w:type="paragraph" w:styleId="Footer">
    <w:name w:val="footer"/>
    <w:basedOn w:val="Normal"/>
    <w:link w:val="FooterChar"/>
    <w:uiPriority w:val="99"/>
    <w:unhideWhenUsed/>
    <w:rsid w:val="006041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4115"/>
  </w:style>
  <w:style w:type="paragraph" w:styleId="Revision">
    <w:name w:val="Revision"/>
    <w:hidden/>
    <w:uiPriority w:val="99"/>
    <w:semiHidden/>
    <w:rsid w:val="00E87DC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80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microsoft.com/office/2007/relationships/hdphoto" Target="media/hdphoto5.wdp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microsoft.com/office/2007/relationships/hdphoto" Target="media/hdphoto3.wdp"/><Relationship Id="rId25" Type="http://schemas.microsoft.com/office/2007/relationships/hdphoto" Target="media/hdphoto7.wdp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2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microsoft.com/office/2007/relationships/hdphoto" Target="media/hdphoto6.wdp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microsoft.com/office/2007/relationships/hdphoto" Target="media/hdphoto4.wdp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</Pages>
  <Words>3476</Words>
  <Characters>19814</Characters>
  <Application>Microsoft Office Word</Application>
  <DocSecurity>0</DocSecurity>
  <Lines>165</Lines>
  <Paragraphs>46</Paragraphs>
  <ScaleCrop>false</ScaleCrop>
  <Company/>
  <LinksUpToDate>false</LinksUpToDate>
  <CharactersWithSpaces>23244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Ganbatte</dc:creator>
  <cp:keywords/>
  <dc:description/>
  <cp:lastModifiedBy>Lê Minh Châu</cp:lastModifiedBy>
  <cp:revision>334</cp:revision>
  <dcterms:created xsi:type="dcterms:W3CDTF">2022-06-06T12:43:00Z</dcterms:created>
  <dcterms:modified xsi:type="dcterms:W3CDTF">2022-06-14T10:00:00Z</dcterms:modified>
</cp:coreProperties>
</file>