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B5E5A" w14:textId="75AA0459" w:rsidR="00732628" w:rsidRDefault="00E72AB9" w:rsidP="004D0763">
      <w:pPr>
        <w:pStyle w:val="u1"/>
        <w:rPr>
          <w:lang w:val="vi-VN"/>
        </w:rPr>
      </w:pPr>
      <w:r w:rsidRPr="008D7EF1">
        <w:rPr>
          <w:highlight w:val="yellow"/>
          <w:lang w:val="vi-VN"/>
        </w:rPr>
        <w:t>SỎI NIỆU</w:t>
      </w:r>
    </w:p>
    <w:p w14:paraId="4029D89E" w14:textId="146F7710" w:rsidR="00E72AB9" w:rsidRDefault="00E72AB9" w:rsidP="004A2383">
      <w:pPr>
        <w:pStyle w:val="u2"/>
        <w:jc w:val="both"/>
        <w:rPr>
          <w:lang w:val="vi-VN"/>
        </w:rPr>
      </w:pPr>
      <w:r>
        <w:rPr>
          <w:lang w:val="vi-VN"/>
        </w:rPr>
        <w:t>ĐẠI CƯƠNG</w:t>
      </w:r>
    </w:p>
    <w:p w14:paraId="38FEBDBA" w14:textId="017D4C84" w:rsidR="005C19E4" w:rsidRDefault="005C0A97" w:rsidP="004A2383">
      <w:pPr>
        <w:jc w:val="both"/>
        <w:rPr>
          <w:lang w:val="vi-VN"/>
        </w:rPr>
      </w:pPr>
      <w:r w:rsidRPr="005C0A97">
        <w:rPr>
          <w:noProof/>
          <w:lang w:val="vi-VN"/>
        </w:rPr>
        <w:drawing>
          <wp:inline distT="0" distB="0" distL="0" distR="0" wp14:anchorId="3EED2178" wp14:editId="697B2B54">
            <wp:extent cx="4142936" cy="2663024"/>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stretch>
                      <a:fillRect/>
                    </a:stretch>
                  </pic:blipFill>
                  <pic:spPr>
                    <a:xfrm>
                      <a:off x="0" y="0"/>
                      <a:ext cx="4154359" cy="2670366"/>
                    </a:xfrm>
                    <a:prstGeom prst="rect">
                      <a:avLst/>
                    </a:prstGeom>
                  </pic:spPr>
                </pic:pic>
              </a:graphicData>
            </a:graphic>
          </wp:inline>
        </w:drawing>
      </w:r>
    </w:p>
    <w:p w14:paraId="55038EA3" w14:textId="3A0AE070" w:rsidR="00A94CAA" w:rsidRPr="00A24A7B" w:rsidRDefault="00D321E3" w:rsidP="004A2CBA">
      <w:pPr>
        <w:pStyle w:val="u4"/>
        <w:rPr>
          <w:lang w:val="vi-VN"/>
        </w:rPr>
      </w:pPr>
      <w:r w:rsidRPr="00D321E3">
        <w:rPr>
          <w:lang w:val="vi-VN"/>
        </w:rPr>
        <w:t>Cản quang:</w:t>
      </w:r>
      <w:r>
        <w:rPr>
          <w:lang w:val="vi-VN"/>
        </w:rPr>
        <w:t xml:space="preserve"> m</w:t>
      </w:r>
      <w:r w:rsidR="00A94CAA">
        <w:t>ức độ cản quang giảm dần theo thứ tự:</w:t>
      </w:r>
      <w:r w:rsidR="00A24A7B">
        <w:rPr>
          <w:lang w:val="vi-VN"/>
        </w:rPr>
        <w:t xml:space="preserve"> </w:t>
      </w:r>
      <w:r w:rsidR="00A24A7B">
        <w:t>sỏi phosphate calci, oxalate calci, sỏi struvite, cystine.</w:t>
      </w:r>
    </w:p>
    <w:p w14:paraId="0483DFE8" w14:textId="580A6233" w:rsidR="00A94CAA" w:rsidRDefault="00A94CAA" w:rsidP="00A94CAA">
      <w:pPr>
        <w:jc w:val="both"/>
      </w:pPr>
      <w:r>
        <w:t xml:space="preserve">o </w:t>
      </w:r>
      <w:r w:rsidR="003F5231">
        <w:rPr>
          <w:lang w:val="vi-VN"/>
        </w:rPr>
        <w:t>S</w:t>
      </w:r>
      <w:r>
        <w:t>ỏi phosphate calci:</w:t>
      </w:r>
    </w:p>
    <w:p w14:paraId="52316ED8" w14:textId="77777777" w:rsidR="00A94CAA" w:rsidRDefault="00A94CAA" w:rsidP="00A94CAA">
      <w:pPr>
        <w:ind w:firstLine="720"/>
        <w:jc w:val="both"/>
      </w:pPr>
      <w:r>
        <w:t xml:space="preserve">• </w:t>
      </w:r>
      <w:r w:rsidRPr="00AA5B3E">
        <w:rPr>
          <w:b/>
          <w:color w:val="FFC000" w:themeColor="accent4"/>
        </w:rPr>
        <w:t>trắng ngà</w:t>
      </w:r>
      <w:r>
        <w:t>, dễ vỡ</w:t>
      </w:r>
    </w:p>
    <w:p w14:paraId="4D762AB6" w14:textId="77777777" w:rsidR="00A94CAA" w:rsidRDefault="00A94CAA" w:rsidP="00A94CAA">
      <w:pPr>
        <w:ind w:firstLine="720"/>
        <w:jc w:val="both"/>
      </w:pPr>
      <w:r>
        <w:t>• có thể tạo nên những khối sỏi lớn như san hô.</w:t>
      </w:r>
    </w:p>
    <w:p w14:paraId="49516494" w14:textId="66DE0781" w:rsidR="00A94CAA" w:rsidRDefault="00A94CAA" w:rsidP="00A94CAA">
      <w:pPr>
        <w:jc w:val="both"/>
      </w:pPr>
      <w:r>
        <w:t xml:space="preserve">o </w:t>
      </w:r>
      <w:r w:rsidR="003F5231">
        <w:rPr>
          <w:lang w:val="vi-VN"/>
        </w:rPr>
        <w:t>O</w:t>
      </w:r>
      <w:r>
        <w:t>xalate calci:</w:t>
      </w:r>
    </w:p>
    <w:p w14:paraId="528C6126" w14:textId="2ECBB258" w:rsidR="00A94CAA" w:rsidRDefault="00A94CAA" w:rsidP="00A94CAA">
      <w:pPr>
        <w:ind w:firstLine="720"/>
        <w:jc w:val="both"/>
      </w:pPr>
      <w:r>
        <w:t xml:space="preserve">• </w:t>
      </w:r>
      <w:r w:rsidR="003F5231">
        <w:rPr>
          <w:lang w:val="vi-VN"/>
        </w:rPr>
        <w:t>H</w:t>
      </w:r>
      <w:r>
        <w:t>ay gặp nhất 80% (tính chung oxalate + phosphate là 90%)</w:t>
      </w:r>
    </w:p>
    <w:p w14:paraId="6E77D168" w14:textId="77777777" w:rsidR="00A94CAA" w:rsidRDefault="00A94CAA" w:rsidP="00A94CAA">
      <w:pPr>
        <w:ind w:firstLine="720"/>
        <w:jc w:val="both"/>
      </w:pPr>
      <w:r>
        <w:t xml:space="preserve">• </w:t>
      </w:r>
      <w:r w:rsidRPr="00AA5B3E">
        <w:rPr>
          <w:b/>
          <w:color w:val="800000"/>
        </w:rPr>
        <w:t>Nâu đen</w:t>
      </w:r>
      <w:r>
        <w:t>, rất rắn</w:t>
      </w:r>
    </w:p>
    <w:p w14:paraId="05A9847C" w14:textId="77777777" w:rsidR="00A94CAA" w:rsidRDefault="00A94CAA" w:rsidP="00A94CAA">
      <w:pPr>
        <w:ind w:firstLine="720"/>
        <w:jc w:val="both"/>
      </w:pPr>
      <w:r>
        <w:t xml:space="preserve">• Gồ ghề =&gt; </w:t>
      </w:r>
      <w:r w:rsidRPr="001679D4">
        <w:rPr>
          <w:u w:val="single"/>
        </w:rPr>
        <w:t>Khó di chuyển</w:t>
      </w:r>
    </w:p>
    <w:p w14:paraId="3F6C9C94" w14:textId="3EC122D5" w:rsidR="003F5231" w:rsidRDefault="003F5231" w:rsidP="00A94CAA">
      <w:pPr>
        <w:ind w:firstLine="720"/>
        <w:jc w:val="both"/>
      </w:pPr>
      <w:r>
        <w:t>• Chủ yếu liên quan nguồn Oxalate nội sinh, không bị ảnh hưởng nhiều bởi ngoại sinh</w:t>
      </w:r>
    </w:p>
    <w:p w14:paraId="534C4CB5" w14:textId="29BA0B8F" w:rsidR="00A94CAA" w:rsidRDefault="00A94CAA" w:rsidP="00A94CAA">
      <w:pPr>
        <w:jc w:val="both"/>
      </w:pPr>
      <w:r>
        <w:t xml:space="preserve">o </w:t>
      </w:r>
      <w:r w:rsidR="003F5231">
        <w:rPr>
          <w:lang w:val="vi-VN"/>
        </w:rPr>
        <w:t>S</w:t>
      </w:r>
      <w:r>
        <w:t>ỏi struvite aka PAM:</w:t>
      </w:r>
    </w:p>
    <w:p w14:paraId="3127966B" w14:textId="4BAC1FB3" w:rsidR="00A94CAA" w:rsidRDefault="00A94CAA" w:rsidP="00A94CAA">
      <w:pPr>
        <w:ind w:firstLine="720"/>
        <w:jc w:val="both"/>
      </w:pPr>
      <w:r>
        <w:t xml:space="preserve">• </w:t>
      </w:r>
      <w:r w:rsidR="001673B0" w:rsidRPr="00AA5B3E">
        <w:rPr>
          <w:b/>
          <w:lang w:val="vi-VN"/>
        </w:rPr>
        <w:t>T</w:t>
      </w:r>
      <w:r w:rsidRPr="00AA5B3E">
        <w:rPr>
          <w:b/>
        </w:rPr>
        <w:t>rắng</w:t>
      </w:r>
      <w:r>
        <w:t xml:space="preserve"> rắn</w:t>
      </w:r>
    </w:p>
    <w:p w14:paraId="56C25878" w14:textId="77777777" w:rsidR="00A94CAA" w:rsidRDefault="00A94CAA" w:rsidP="00A94CAA">
      <w:pPr>
        <w:ind w:firstLine="720"/>
        <w:jc w:val="both"/>
      </w:pPr>
      <w:r>
        <w:t>• Do NTT =&gt; Dễ tái phát</w:t>
      </w:r>
    </w:p>
    <w:p w14:paraId="78C8C603" w14:textId="18A62141" w:rsidR="00A94CAA" w:rsidRDefault="00A94CAA" w:rsidP="00A94CAA">
      <w:pPr>
        <w:ind w:firstLine="720"/>
        <w:jc w:val="both"/>
      </w:pPr>
      <w:r>
        <w:t>• Do đ</w:t>
      </w:r>
      <w:r w:rsidR="001673B0">
        <w:rPr>
          <w:lang w:val="vi-VN"/>
        </w:rPr>
        <w:t>ó</w:t>
      </w:r>
      <w:r>
        <w:t xml:space="preserve"> thường ở nữ</w:t>
      </w:r>
    </w:p>
    <w:p w14:paraId="496159CD" w14:textId="53B9EBA1" w:rsidR="00A94CAA" w:rsidRDefault="00A94CAA" w:rsidP="00A94CAA">
      <w:pPr>
        <w:ind w:firstLine="720"/>
        <w:jc w:val="both"/>
      </w:pPr>
      <w:r>
        <w:t xml:space="preserve">• </w:t>
      </w:r>
      <w:r w:rsidR="001673B0">
        <w:rPr>
          <w:lang w:val="vi-VN"/>
        </w:rPr>
        <w:t>Đ</w:t>
      </w:r>
      <w:r>
        <w:t>ặt sonde, bàng quang tk…</w:t>
      </w:r>
    </w:p>
    <w:p w14:paraId="4D6134A5" w14:textId="77777777" w:rsidR="001673B0" w:rsidRDefault="00A94CAA" w:rsidP="001673B0">
      <w:pPr>
        <w:ind w:firstLine="720"/>
        <w:jc w:val="both"/>
      </w:pPr>
      <w:r>
        <w:t xml:space="preserve">• </w:t>
      </w:r>
      <w:r w:rsidR="001673B0">
        <w:t>Vi khuẩn tiết 2 men Urease và Protease:</w:t>
      </w:r>
    </w:p>
    <w:p w14:paraId="252D74DC" w14:textId="77777777" w:rsidR="001673B0" w:rsidRDefault="001673B0" w:rsidP="001673B0">
      <w:pPr>
        <w:ind w:left="709" w:firstLine="11"/>
        <w:jc w:val="both"/>
      </w:pPr>
      <w:r>
        <w:t xml:space="preserve">- Urease thủy phân Ure -&gt; NH3 và CO2 -&gt; NH3 có tính </w:t>
      </w:r>
      <w:r w:rsidR="00A94CAA">
        <w:t xml:space="preserve">kiềm </w:t>
      </w:r>
      <w:r>
        <w:t xml:space="preserve">(hình thành NH4OH) -&gt; Kiềm </w:t>
      </w:r>
      <w:r w:rsidR="00A94CAA">
        <w:t xml:space="preserve">hóa nước tiểu </w:t>
      </w:r>
      <w:r>
        <w:t>(&gt;7.2) -&gt; Kết tủa Phosphate Calcium dưới dạng PAM</w:t>
      </w:r>
    </w:p>
    <w:p w14:paraId="36BED8ED" w14:textId="5BE8EA5F" w:rsidR="00A94CAA" w:rsidRDefault="001673B0" w:rsidP="00A94CAA">
      <w:pPr>
        <w:ind w:firstLine="720"/>
        <w:jc w:val="both"/>
      </w:pPr>
      <w:r>
        <w:t>- Protease: Gây phảm ứng viêm -&gt; BC và Protein làm nhân cho tinh thể bám vào tạo sỏi Strivite.</w:t>
      </w:r>
    </w:p>
    <w:p w14:paraId="5294D290" w14:textId="7D010878" w:rsidR="00A94CAA" w:rsidRDefault="00A94CAA" w:rsidP="004F48C7">
      <w:pPr>
        <w:ind w:firstLine="720"/>
        <w:jc w:val="both"/>
      </w:pPr>
      <w:r>
        <w:t xml:space="preserve">• </w:t>
      </w:r>
      <w:r w:rsidR="001673B0" w:rsidRPr="00E20759">
        <w:rPr>
          <w:u w:val="single"/>
          <w:lang w:val="vi-VN"/>
        </w:rPr>
        <w:t>T</w:t>
      </w:r>
      <w:r w:rsidRPr="00E20759">
        <w:rPr>
          <w:u w:val="single"/>
        </w:rPr>
        <w:t>ạo sỏi san hô</w:t>
      </w:r>
      <w:r>
        <w:t>: nhắc tới sỏi san hô thì nhớ tới sỏi struvite và NTT nha :3</w:t>
      </w:r>
    </w:p>
    <w:p w14:paraId="325ECFAE" w14:textId="77777777" w:rsidR="00A94CAA" w:rsidRDefault="00A94CAA" w:rsidP="00A94CAA">
      <w:pPr>
        <w:jc w:val="both"/>
      </w:pPr>
      <w:r>
        <w:t>o Cystine:</w:t>
      </w:r>
    </w:p>
    <w:p w14:paraId="7A52193A" w14:textId="77777777" w:rsidR="00A94CAA" w:rsidRDefault="00A94CAA" w:rsidP="004F48C7">
      <w:pPr>
        <w:ind w:firstLine="720"/>
        <w:jc w:val="both"/>
      </w:pPr>
      <w:r>
        <w:lastRenderedPageBreak/>
        <w:t xml:space="preserve">• </w:t>
      </w:r>
      <w:r w:rsidRPr="00AA5B3E">
        <w:rPr>
          <w:b/>
          <w:color w:val="FFCC00"/>
        </w:rPr>
        <w:t>vàng nhạt</w:t>
      </w:r>
    </w:p>
    <w:p w14:paraId="3A9ED02A" w14:textId="77777777" w:rsidR="00A94CAA" w:rsidRDefault="00A94CAA" w:rsidP="004F48C7">
      <w:pPr>
        <w:ind w:firstLine="720"/>
        <w:jc w:val="both"/>
      </w:pPr>
      <w:r>
        <w:t>• Do RL di truyền làm giảm tái hấp thu =&gt; gặp ở cả 2 thận</w:t>
      </w:r>
    </w:p>
    <w:p w14:paraId="2CB0FDDE" w14:textId="16EDD5EC" w:rsidR="002D5F01" w:rsidRDefault="002D5F01" w:rsidP="004F48C7">
      <w:pPr>
        <w:ind w:firstLine="720"/>
        <w:jc w:val="both"/>
      </w:pPr>
      <w:r>
        <w:t xml:space="preserve">• </w:t>
      </w:r>
      <w:r w:rsidRPr="005C19E4">
        <w:rPr>
          <w:lang w:val="vi-VN"/>
        </w:rPr>
        <w:t>Được hòa tan khi pH &gt; 8</w:t>
      </w:r>
    </w:p>
    <w:p w14:paraId="79A4AC1A" w14:textId="152A94E9" w:rsidR="00A94CAA" w:rsidRPr="00D321E3" w:rsidRDefault="00A94CAA" w:rsidP="00A24A7B">
      <w:pPr>
        <w:pStyle w:val="u4"/>
      </w:pPr>
      <w:r w:rsidRPr="00D321E3">
        <w:t>Ko cản quang:</w:t>
      </w:r>
    </w:p>
    <w:p w14:paraId="3D6B6146" w14:textId="3EFA7D9B" w:rsidR="00A94CAA" w:rsidRDefault="00D321E3" w:rsidP="00D321E3">
      <w:pPr>
        <w:jc w:val="both"/>
      </w:pPr>
      <w:r>
        <w:t>o</w:t>
      </w:r>
      <w:r w:rsidR="00A94CAA">
        <w:t xml:space="preserve"> </w:t>
      </w:r>
      <w:r w:rsidR="00D978D7">
        <w:rPr>
          <w:lang w:val="vi-VN"/>
        </w:rPr>
        <w:t>S</w:t>
      </w:r>
      <w:r w:rsidR="00A94CAA">
        <w:t>ỏi acid uric</w:t>
      </w:r>
    </w:p>
    <w:p w14:paraId="47BB747F" w14:textId="232DD8EC" w:rsidR="00A94CAA" w:rsidRDefault="00A94CAA" w:rsidP="00D321E3">
      <w:pPr>
        <w:ind w:left="1418" w:firstLine="22"/>
        <w:jc w:val="both"/>
      </w:pPr>
      <w:r>
        <w:t xml:space="preserve">• </w:t>
      </w:r>
      <w:r w:rsidR="00D978D7">
        <w:rPr>
          <w:lang w:val="vi-VN"/>
        </w:rPr>
        <w:t>N</w:t>
      </w:r>
      <w:r>
        <w:t xml:space="preserve">âu sẫm, tròn đều nhẵn, dễ di chuyển =&gt; tạo hình </w:t>
      </w:r>
      <w:r w:rsidRPr="00374063">
        <w:rPr>
          <w:u w:val="single"/>
        </w:rPr>
        <w:t>ảnh khuyết ở đài bể thận</w:t>
      </w:r>
      <w:r>
        <w:t xml:space="preserve"> trên UIV - do ko cản quang</w:t>
      </w:r>
    </w:p>
    <w:p w14:paraId="61A4F29F" w14:textId="77777777" w:rsidR="005645D8" w:rsidRDefault="005645D8" w:rsidP="005645D8">
      <w:pPr>
        <w:ind w:left="720" w:firstLine="720"/>
        <w:jc w:val="both"/>
        <w:rPr>
          <w:lang w:val="vi-VN"/>
        </w:rPr>
      </w:pPr>
      <w:r>
        <w:t xml:space="preserve">• </w:t>
      </w:r>
      <w:r w:rsidR="0014653C" w:rsidRPr="005C19E4">
        <w:rPr>
          <w:lang w:val="vi-VN"/>
        </w:rPr>
        <w:t>Ăn nhiều Purines: Tôm, cua</w:t>
      </w:r>
    </w:p>
    <w:p w14:paraId="17C229E8" w14:textId="50FB2075" w:rsidR="0014653C" w:rsidRPr="005C19E4" w:rsidRDefault="005645D8" w:rsidP="00D978D7">
      <w:pPr>
        <w:ind w:left="1418" w:firstLine="22"/>
        <w:jc w:val="both"/>
        <w:rPr>
          <w:lang w:val="vi-VN"/>
        </w:rPr>
      </w:pPr>
      <w:r>
        <w:t>•</w:t>
      </w:r>
      <w:r w:rsidR="0014653C">
        <w:t xml:space="preserve"> </w:t>
      </w:r>
      <w:r w:rsidR="0014653C" w:rsidRPr="005C19E4">
        <w:rPr>
          <w:lang w:val="vi-VN"/>
        </w:rPr>
        <w:t>Toan hóa nước tiểu: pH &lt; 5.5 (ảnh hưởng đến hòa toan acid uric)</w:t>
      </w:r>
      <w:r w:rsidR="00D978D7">
        <w:rPr>
          <w:lang w:val="vi-VN"/>
        </w:rPr>
        <w:t xml:space="preserve"> </w:t>
      </w:r>
      <w:r w:rsidR="00D978D7">
        <w:t>=&gt; Do đó điều trị sỏi urate =</w:t>
      </w:r>
      <w:r w:rsidR="00D51FD5">
        <w:rPr>
          <w:lang w:val="vi-VN"/>
        </w:rPr>
        <w:t>&gt;</w:t>
      </w:r>
      <w:r w:rsidR="00D978D7">
        <w:t xml:space="preserve"> ki</w:t>
      </w:r>
      <w:r w:rsidR="00D51FD5">
        <w:rPr>
          <w:lang w:val="vi-VN"/>
        </w:rPr>
        <w:t>ề</w:t>
      </w:r>
      <w:r w:rsidR="00D978D7">
        <w:t>m h</w:t>
      </w:r>
      <w:r w:rsidR="00D978D7">
        <w:rPr>
          <w:lang w:val="vi-VN"/>
        </w:rPr>
        <w:t>óa</w:t>
      </w:r>
      <w:r w:rsidR="00D978D7">
        <w:t xml:space="preserve"> nước tiểu</w:t>
      </w:r>
    </w:p>
    <w:p w14:paraId="308B44F7" w14:textId="6CC9B0F5" w:rsidR="0014653C" w:rsidRPr="003F4ED3" w:rsidRDefault="000237AE" w:rsidP="004F48C7">
      <w:pPr>
        <w:ind w:left="720" w:firstLine="720"/>
        <w:jc w:val="both"/>
        <w:rPr>
          <w:lang w:val="vi-VN"/>
        </w:rPr>
      </w:pPr>
      <w:r>
        <w:t>•</w:t>
      </w:r>
      <w:r w:rsidR="0014653C">
        <w:t xml:space="preserve"> </w:t>
      </w:r>
      <w:r w:rsidR="0014653C" w:rsidRPr="005C19E4">
        <w:rPr>
          <w:lang w:val="vi-VN"/>
        </w:rPr>
        <w:t>Lượng nước tiểu giảm</w:t>
      </w:r>
    </w:p>
    <w:p w14:paraId="3D91A3E4" w14:textId="76DB83CF" w:rsidR="00A94CAA" w:rsidRDefault="00D321E3" w:rsidP="00D321E3">
      <w:pPr>
        <w:jc w:val="both"/>
      </w:pPr>
      <w:r>
        <w:t xml:space="preserve">o </w:t>
      </w:r>
      <w:r w:rsidR="00D978D7">
        <w:rPr>
          <w:lang w:val="vi-VN"/>
        </w:rPr>
        <w:t>X</w:t>
      </w:r>
      <w:r w:rsidR="00A94CAA">
        <w:t>anthine</w:t>
      </w:r>
    </w:p>
    <w:p w14:paraId="260ADF7E" w14:textId="4B81DCBB" w:rsidR="006B24CE" w:rsidRDefault="008D7EF1" w:rsidP="008D7EF1">
      <w:pPr>
        <w:pStyle w:val="u4"/>
        <w:rPr>
          <w:lang w:val="vi-VN"/>
        </w:rPr>
      </w:pPr>
      <w:r>
        <w:rPr>
          <w:lang w:val="vi-VN"/>
        </w:rPr>
        <w:t>Linh tinh:</w:t>
      </w:r>
    </w:p>
    <w:p w14:paraId="25EFB34F" w14:textId="23D10DCB" w:rsidR="00CE615D" w:rsidRPr="00B67919" w:rsidRDefault="00CE615D" w:rsidP="00CE615D">
      <w:pPr>
        <w:jc w:val="both"/>
        <w:rPr>
          <w:b/>
          <w:bCs/>
          <w:lang w:val="vi-VN"/>
        </w:rPr>
      </w:pPr>
      <w:r w:rsidRPr="00B67919">
        <w:rPr>
          <w:b/>
          <w:bCs/>
          <w:lang w:val="vi-VN"/>
        </w:rPr>
        <w:t>*Các thay đổi lý tính ảnh hưởng hình thành sỏi:</w:t>
      </w:r>
    </w:p>
    <w:p w14:paraId="77BEA195" w14:textId="77777777" w:rsidR="00CE615D" w:rsidRPr="005C19E4" w:rsidRDefault="00CE615D" w:rsidP="00CE615D">
      <w:pPr>
        <w:jc w:val="both"/>
        <w:rPr>
          <w:lang w:val="vi-VN"/>
        </w:rPr>
      </w:pPr>
      <w:r w:rsidRPr="005C19E4">
        <w:rPr>
          <w:lang w:val="vi-VN"/>
        </w:rPr>
        <w:t xml:space="preserve">- Giảm V nước tiểu </w:t>
      </w:r>
    </w:p>
    <w:p w14:paraId="6749C0B2" w14:textId="77777777" w:rsidR="00CE615D" w:rsidRDefault="00CE615D" w:rsidP="00CE615D">
      <w:pPr>
        <w:jc w:val="both"/>
        <w:rPr>
          <w:lang w:val="vi-VN"/>
        </w:rPr>
      </w:pPr>
      <w:r w:rsidRPr="005C19E4">
        <w:rPr>
          <w:lang w:val="vi-VN"/>
        </w:rPr>
        <w:t>- pH: Ảnh hưởng bởi thức ăn, VK, khi pH kiềm làm cho các chất vô cơ kém hòa toan (Calcium Phosphate ở pH 7.5)</w:t>
      </w:r>
    </w:p>
    <w:p w14:paraId="17493693" w14:textId="455AA5A3" w:rsidR="00A94CAA" w:rsidRDefault="00B35561" w:rsidP="00CE615D">
      <w:pPr>
        <w:jc w:val="both"/>
      </w:pPr>
      <w:r w:rsidRPr="00A24A7B">
        <w:rPr>
          <w:b/>
          <w:lang w:val="vi-VN"/>
        </w:rPr>
        <w:t>*</w:t>
      </w:r>
      <w:r w:rsidR="00A94CAA" w:rsidRPr="00A24A7B">
        <w:rPr>
          <w:b/>
        </w:rPr>
        <w:t>Quá trình bão hòa tạo sỏi:</w:t>
      </w:r>
      <w:r w:rsidR="00A94CAA">
        <w:t xml:space="preserve"> phụ thuộc lượng chất hòa tan, nhiệt độ và pH</w:t>
      </w:r>
    </w:p>
    <w:p w14:paraId="6EBF6996" w14:textId="6956FD38" w:rsidR="00A94CAA" w:rsidRDefault="00B35561" w:rsidP="00CE615D">
      <w:pPr>
        <w:jc w:val="both"/>
      </w:pPr>
      <w:r w:rsidRPr="00A24A7B">
        <w:rPr>
          <w:b/>
          <w:lang w:val="vi-VN"/>
        </w:rPr>
        <w:t>*</w:t>
      </w:r>
      <w:r w:rsidR="00A24A7B" w:rsidRPr="00A24A7B">
        <w:rPr>
          <w:b/>
          <w:bCs/>
          <w:lang w:val="vi-VN"/>
        </w:rPr>
        <w:t>C</w:t>
      </w:r>
      <w:r w:rsidR="00A94CAA" w:rsidRPr="00A24A7B">
        <w:rPr>
          <w:b/>
          <w:bCs/>
        </w:rPr>
        <w:t>hất</w:t>
      </w:r>
      <w:r w:rsidR="00A94CAA" w:rsidRPr="00A24A7B">
        <w:rPr>
          <w:b/>
        </w:rPr>
        <w:t xml:space="preserve"> ức chế sự hình thành sỏi:</w:t>
      </w:r>
      <w:r w:rsidR="00A94CAA">
        <w:t xml:space="preserve"> Pyrophosphate, Citrate, Magné, kẽm</w:t>
      </w:r>
    </w:p>
    <w:p w14:paraId="40428492" w14:textId="3E77D2F2" w:rsidR="00A94CAA" w:rsidRPr="00A24A7B" w:rsidRDefault="00B35561" w:rsidP="00A94CAA">
      <w:pPr>
        <w:jc w:val="both"/>
        <w:rPr>
          <w:b/>
        </w:rPr>
      </w:pPr>
      <w:r w:rsidRPr="00A24A7B">
        <w:rPr>
          <w:b/>
          <w:lang w:val="vi-VN"/>
        </w:rPr>
        <w:t>*</w:t>
      </w:r>
      <w:r w:rsidR="00A94CAA" w:rsidRPr="00A24A7B">
        <w:rPr>
          <w:b/>
        </w:rPr>
        <w:t>Mucoprotein:</w:t>
      </w:r>
    </w:p>
    <w:p w14:paraId="52E4B03A" w14:textId="77777777" w:rsidR="00A94CAA" w:rsidRDefault="00A94CAA" w:rsidP="00B35561">
      <w:pPr>
        <w:ind w:firstLine="720"/>
        <w:jc w:val="both"/>
      </w:pPr>
      <w:r>
        <w:t>o Làm kết tụ ion hòa tan thành tinh thể</w:t>
      </w:r>
    </w:p>
    <w:p w14:paraId="028731F0" w14:textId="2A497D15" w:rsidR="00C10BC3" w:rsidRPr="00C10BC3" w:rsidRDefault="00A94CAA" w:rsidP="00B35561">
      <w:pPr>
        <w:ind w:firstLine="720"/>
        <w:jc w:val="both"/>
      </w:pPr>
      <w:r>
        <w:t>o Nhưng lại ức chế tạo sỏi ở những trường hợp ko tạo sỏi</w:t>
      </w:r>
    </w:p>
    <w:p w14:paraId="146DEE0E" w14:textId="35BAF813" w:rsidR="005C0A97" w:rsidRDefault="00FF7464" w:rsidP="004A2383">
      <w:pPr>
        <w:pStyle w:val="u2"/>
        <w:jc w:val="both"/>
        <w:rPr>
          <w:lang w:val="vi-VN"/>
        </w:rPr>
      </w:pPr>
      <w:r>
        <w:rPr>
          <w:lang w:val="vi-VN"/>
        </w:rPr>
        <w:t>CHẨN ĐOÁN</w:t>
      </w:r>
    </w:p>
    <w:p w14:paraId="621515C4" w14:textId="62199F42" w:rsidR="000C7065" w:rsidRPr="000C7065" w:rsidRDefault="000C7065" w:rsidP="004A2383">
      <w:pPr>
        <w:jc w:val="both"/>
        <w:rPr>
          <w:lang w:val="vi-VN"/>
        </w:rPr>
      </w:pPr>
      <w:r w:rsidRPr="000C7065">
        <w:rPr>
          <w:lang w:val="vi-VN"/>
        </w:rPr>
        <w:t>Phương tiện hình ảnh thích hợp nhất sẽ tùy vào tình trạng LS, khác nhau tùy vào việc nghi ngờ sỏi niệu quản hay sỏi thận.</w:t>
      </w:r>
    </w:p>
    <w:p w14:paraId="7EC9888F" w14:textId="5699A56D" w:rsidR="000C7065" w:rsidRPr="000C7065" w:rsidRDefault="000C7065" w:rsidP="004A2383">
      <w:pPr>
        <w:jc w:val="both"/>
        <w:rPr>
          <w:lang w:val="vi-VN"/>
        </w:rPr>
      </w:pPr>
      <w:r w:rsidRPr="000C7065">
        <w:rPr>
          <w:lang w:val="vi-VN"/>
        </w:rPr>
        <w:t xml:space="preserve">- Sỏi niệu quản: Thường đau hông lưng, nôn ói, đôi khi sốt nhưng cũng có thể không có triệu chứng </w:t>
      </w:r>
    </w:p>
    <w:p w14:paraId="1488C286" w14:textId="77777777" w:rsidR="000C7065" w:rsidRPr="000C7065" w:rsidRDefault="000C7065" w:rsidP="004A2383">
      <w:pPr>
        <w:jc w:val="both"/>
        <w:rPr>
          <w:lang w:val="vi-VN"/>
        </w:rPr>
      </w:pPr>
      <w:r w:rsidRPr="000C7065">
        <w:rPr>
          <w:lang w:val="vi-VN"/>
        </w:rPr>
        <w:t>-&gt; Phải đánh giá ngay lập tức khi: Thận độc nhất, sốt hoặc khi nghi ngờ đau quặn thận</w:t>
      </w:r>
    </w:p>
    <w:p w14:paraId="5D9B49CC" w14:textId="77777777" w:rsidR="000C7065" w:rsidRPr="000C7065" w:rsidRDefault="000C7065" w:rsidP="009D794F">
      <w:pPr>
        <w:pStyle w:val="u3"/>
        <w:rPr>
          <w:lang w:val="vi-VN"/>
        </w:rPr>
      </w:pPr>
      <w:r w:rsidRPr="000C7065">
        <w:rPr>
          <w:lang w:val="vi-VN"/>
        </w:rPr>
        <w:t>SIÊU ÂM là phương tiện hàng đầu có thể:</w:t>
      </w:r>
    </w:p>
    <w:p w14:paraId="296AFD03" w14:textId="77777777" w:rsidR="000C7065" w:rsidRPr="000C7065" w:rsidRDefault="000C7065" w:rsidP="004A2383">
      <w:pPr>
        <w:jc w:val="both"/>
        <w:rPr>
          <w:lang w:val="vi-VN"/>
        </w:rPr>
      </w:pPr>
      <w:r w:rsidRPr="000C7065">
        <w:rPr>
          <w:lang w:val="vi-VN"/>
        </w:rPr>
        <w:t>- Xác định vị trí sỏi</w:t>
      </w:r>
    </w:p>
    <w:p w14:paraId="08793722" w14:textId="77777777" w:rsidR="000C7065" w:rsidRPr="000C7065" w:rsidRDefault="000C7065" w:rsidP="004A2383">
      <w:pPr>
        <w:jc w:val="both"/>
        <w:rPr>
          <w:lang w:val="vi-VN"/>
        </w:rPr>
      </w:pPr>
      <w:r w:rsidRPr="000C7065">
        <w:rPr>
          <w:lang w:val="vi-VN"/>
        </w:rPr>
        <w:t>- Đánh giá giãn đường tiết niệu trên.</w:t>
      </w:r>
    </w:p>
    <w:p w14:paraId="2D44BB11" w14:textId="77777777" w:rsidR="000C7065" w:rsidRPr="000C7065" w:rsidRDefault="000C7065" w:rsidP="009D794F">
      <w:pPr>
        <w:pStyle w:val="u3"/>
        <w:rPr>
          <w:b w:val="0"/>
          <w:bCs/>
          <w:lang w:val="vi-VN"/>
        </w:rPr>
      </w:pPr>
      <w:r w:rsidRPr="000C7065">
        <w:rPr>
          <w:lang w:val="vi-VN"/>
        </w:rPr>
        <w:t>KUB?</w:t>
      </w:r>
    </w:p>
    <w:p w14:paraId="40C938FE" w14:textId="77777777" w:rsidR="000C7065" w:rsidRPr="000C7065" w:rsidRDefault="000C7065" w:rsidP="004A2383">
      <w:pPr>
        <w:jc w:val="both"/>
        <w:rPr>
          <w:lang w:val="vi-VN"/>
        </w:rPr>
      </w:pPr>
      <w:r w:rsidRPr="000C7065">
        <w:rPr>
          <w:lang w:val="vi-VN"/>
        </w:rPr>
        <w:t>- Không nên chỉ định nếu đang xem xét NCCT</w:t>
      </w:r>
    </w:p>
    <w:p w14:paraId="3EC98DE8" w14:textId="53AB638B" w:rsidR="000C7065" w:rsidRPr="000C7065" w:rsidRDefault="000C7065" w:rsidP="004A2383">
      <w:pPr>
        <w:jc w:val="both"/>
        <w:rPr>
          <w:lang w:val="vi-VN"/>
        </w:rPr>
      </w:pPr>
      <w:r w:rsidRPr="000C7065">
        <w:rPr>
          <w:lang w:val="vi-VN"/>
        </w:rPr>
        <w:t>- Có ích: Phân biệt sỏi cản quang và không cản quang -&gt; Nên dùng để so sánh trong quá trình theo dõi.</w:t>
      </w:r>
    </w:p>
    <w:p w14:paraId="5555D8D8" w14:textId="77777777" w:rsidR="000C7065" w:rsidRPr="000C7065" w:rsidRDefault="000C7065" w:rsidP="004A2383">
      <w:pPr>
        <w:jc w:val="both"/>
        <w:rPr>
          <w:lang w:val="vi-VN"/>
        </w:rPr>
      </w:pPr>
      <w:r w:rsidRPr="000C7065">
        <w:rPr>
          <w:lang w:val="vi-VN"/>
        </w:rPr>
        <w:t>-&gt; Tóm lại nghi nghi ngờ có đau quặn thận hay NT tiểu trên/sỏi thận (có sốt) -&gt; Siêu âm trước.</w:t>
      </w:r>
    </w:p>
    <w:p w14:paraId="031FA45E" w14:textId="596CC5F6" w:rsidR="00FF7464" w:rsidRDefault="000C7065" w:rsidP="004A2383">
      <w:pPr>
        <w:jc w:val="both"/>
        <w:rPr>
          <w:lang w:val="vi-VN"/>
        </w:rPr>
      </w:pPr>
      <w:r w:rsidRPr="000C7065">
        <w:rPr>
          <w:lang w:val="vi-VN"/>
        </w:rPr>
        <w:t>KUB dùng để so sánh trong quá trình theo dõi thôi.</w:t>
      </w:r>
    </w:p>
    <w:p w14:paraId="7530E880" w14:textId="5093EBC2" w:rsidR="003E6F54" w:rsidRPr="003E6F54" w:rsidRDefault="003E6F54" w:rsidP="003E4FCB">
      <w:pPr>
        <w:pStyle w:val="u3"/>
        <w:rPr>
          <w:b w:val="0"/>
          <w:bCs/>
          <w:lang w:val="vi-VN"/>
        </w:rPr>
      </w:pPr>
      <w:r w:rsidRPr="003E6F54">
        <w:rPr>
          <w:lang w:val="vi-VN"/>
        </w:rPr>
        <w:lastRenderedPageBreak/>
        <w:t>1. Nghi</w:t>
      </w:r>
      <w:r w:rsidRPr="006E1A23">
        <w:rPr>
          <w:lang w:val="vi-VN"/>
        </w:rPr>
        <w:t xml:space="preserve"> ngờ sỏi </w:t>
      </w:r>
      <w:r w:rsidRPr="00D20CDF">
        <w:rPr>
          <w:highlight w:val="yellow"/>
          <w:lang w:val="vi-VN"/>
        </w:rPr>
        <w:t>niệu quản</w:t>
      </w:r>
    </w:p>
    <w:p w14:paraId="70547533" w14:textId="77777777" w:rsidR="003E6F54" w:rsidRPr="003E6F54" w:rsidRDefault="003E6F54" w:rsidP="004A2383">
      <w:pPr>
        <w:jc w:val="both"/>
        <w:rPr>
          <w:lang w:val="vi-VN"/>
        </w:rPr>
      </w:pPr>
      <w:r w:rsidRPr="003E6F54">
        <w:rPr>
          <w:lang w:val="vi-VN"/>
        </w:rPr>
        <w:t>- NCCT là đánh giá tiêu chuẩn thay thế cho IVP</w:t>
      </w:r>
    </w:p>
    <w:p w14:paraId="5A973E55" w14:textId="7ABC6B53" w:rsidR="003E6F54" w:rsidRPr="003E6F54" w:rsidRDefault="003E6F54" w:rsidP="004A2383">
      <w:pPr>
        <w:jc w:val="both"/>
        <w:rPr>
          <w:lang w:val="vi-VN"/>
        </w:rPr>
      </w:pPr>
      <w:r w:rsidRPr="003E6F54">
        <w:rPr>
          <w:lang w:val="vi-VN"/>
        </w:rPr>
        <w:t>+ Xác định sỏi (kể cả sỏi không cản quang là Acid uric, xanthine), đường kính, mật độ sỏi, cấu trúc bên trong sỏi.</w:t>
      </w:r>
    </w:p>
    <w:p w14:paraId="4E906A3C" w14:textId="1346BD57" w:rsidR="003E6F54" w:rsidRPr="003E6F54" w:rsidRDefault="003E6F54" w:rsidP="004A2383">
      <w:pPr>
        <w:jc w:val="both"/>
        <w:rPr>
          <w:lang w:val="vi-VN"/>
        </w:rPr>
      </w:pPr>
      <w:r w:rsidRPr="003E6F54">
        <w:rPr>
          <w:lang w:val="vi-VN"/>
        </w:rPr>
        <w:t>+ Đánh giá khoảng cách từ da đến sỏi, cấu trúc giải phẫu xung quanh -&gt; Ảnh hưởng đến lựa chọn điều trị.</w:t>
      </w:r>
    </w:p>
    <w:p w14:paraId="15486122" w14:textId="77777777" w:rsidR="003E6F54" w:rsidRPr="003E6F54" w:rsidRDefault="003E6F54" w:rsidP="004A2383">
      <w:pPr>
        <w:jc w:val="both"/>
        <w:rPr>
          <w:lang w:val="vi-VN"/>
        </w:rPr>
      </w:pPr>
      <w:r w:rsidRPr="003E6F54">
        <w:rPr>
          <w:lang w:val="vi-VN"/>
        </w:rPr>
        <w:t>+ Xác định được nguyên nhân đau bụng nếu không thấy sỏi</w:t>
      </w:r>
    </w:p>
    <w:p w14:paraId="14C306F5" w14:textId="77777777" w:rsidR="003E6F54" w:rsidRPr="003E6F54" w:rsidRDefault="003E6F54" w:rsidP="004A2383">
      <w:pPr>
        <w:jc w:val="both"/>
        <w:rPr>
          <w:lang w:val="vi-VN"/>
        </w:rPr>
      </w:pPr>
      <w:r w:rsidRPr="003E6F54">
        <w:rPr>
          <w:lang w:val="vi-VN"/>
        </w:rPr>
        <w:t>+ Trong đánh giá BN nghi ngờ sỏi niệu -&gt; Chính xác hơn IVP</w:t>
      </w:r>
    </w:p>
    <w:p w14:paraId="15C6A810" w14:textId="5481C6E7" w:rsidR="003E6F54" w:rsidRPr="003E6F54" w:rsidRDefault="003E6F54" w:rsidP="004A2383">
      <w:pPr>
        <w:jc w:val="both"/>
        <w:rPr>
          <w:lang w:val="vi-VN"/>
        </w:rPr>
      </w:pPr>
      <w:r w:rsidRPr="003E6F54">
        <w:rPr>
          <w:lang w:val="vi-VN"/>
        </w:rPr>
        <w:t>- Nhược điểm: Không có thông tin về chức năng thận, giải phẫu hệ thống góp nước tiểu, cũng như ăn tia nhiều hơn.</w:t>
      </w:r>
    </w:p>
    <w:p w14:paraId="012A32AD" w14:textId="77777777" w:rsidR="003E6F54" w:rsidRPr="003E6F54" w:rsidRDefault="003E6F54" w:rsidP="004A2383">
      <w:pPr>
        <w:jc w:val="both"/>
        <w:rPr>
          <w:lang w:val="vi-VN"/>
        </w:rPr>
      </w:pPr>
      <w:r w:rsidRPr="003E6F54">
        <w:rPr>
          <w:lang w:val="vi-VN"/>
        </w:rPr>
        <w:t>-&gt; Cần cân bằng lợi ích và nguy cơ.</w:t>
      </w:r>
    </w:p>
    <w:p w14:paraId="4AE6C78D" w14:textId="66B88A06" w:rsidR="003E6F54" w:rsidRPr="003E6F54" w:rsidRDefault="003E6F54" w:rsidP="003E4FCB">
      <w:pPr>
        <w:pStyle w:val="u3"/>
        <w:rPr>
          <w:b w:val="0"/>
          <w:bCs/>
          <w:lang w:val="vi-VN"/>
        </w:rPr>
      </w:pPr>
      <w:r w:rsidRPr="003E6F54">
        <w:rPr>
          <w:lang w:val="vi-VN"/>
        </w:rPr>
        <w:t xml:space="preserve">2. Nghi ngờ sỏi </w:t>
      </w:r>
      <w:r w:rsidRPr="00D20CDF">
        <w:rPr>
          <w:highlight w:val="yellow"/>
          <w:lang w:val="vi-VN"/>
        </w:rPr>
        <w:t>thận</w:t>
      </w:r>
    </w:p>
    <w:p w14:paraId="1282489D" w14:textId="77777777" w:rsidR="003E6F54" w:rsidRPr="003E6F54" w:rsidRDefault="003E6F54" w:rsidP="004A2383">
      <w:pPr>
        <w:jc w:val="both"/>
        <w:rPr>
          <w:lang w:val="vi-VN"/>
        </w:rPr>
      </w:pPr>
      <w:r w:rsidRPr="003E6F54">
        <w:rPr>
          <w:lang w:val="vi-VN"/>
        </w:rPr>
        <w:t xml:space="preserve">- IVP: Chức năng thận, giải phẫu hệ ống góp và mức độ tắc nghẽn </w:t>
      </w:r>
    </w:p>
    <w:p w14:paraId="2B286C8E" w14:textId="5C62CFE3" w:rsidR="003E6F54" w:rsidRPr="003E6F54" w:rsidRDefault="003E6F54" w:rsidP="000878FB">
      <w:pPr>
        <w:pStyle w:val="u3"/>
        <w:rPr>
          <w:b w:val="0"/>
          <w:bCs/>
          <w:lang w:val="vi-VN"/>
        </w:rPr>
      </w:pPr>
      <w:r w:rsidRPr="003E6F54">
        <w:rPr>
          <w:lang w:val="vi-VN"/>
        </w:rPr>
        <w:t>TÓM LẠI</w:t>
      </w:r>
    </w:p>
    <w:p w14:paraId="48D93BEF" w14:textId="77777777" w:rsidR="003E6F54" w:rsidRPr="003E6F54" w:rsidRDefault="003E6F54" w:rsidP="00944B82">
      <w:pPr>
        <w:ind w:left="567"/>
        <w:jc w:val="both"/>
        <w:rPr>
          <w:lang w:val="vi-VN"/>
        </w:rPr>
      </w:pPr>
      <w:r w:rsidRPr="003E6F54">
        <w:rPr>
          <w:lang w:val="vi-VN"/>
        </w:rPr>
        <w:t>1. Đau hông lưng -&gt; Siêu âm đánh giá ban đầu</w:t>
      </w:r>
    </w:p>
    <w:p w14:paraId="301C4023" w14:textId="77777777" w:rsidR="00E61CEB" w:rsidRDefault="003E6F54" w:rsidP="00E61CEB">
      <w:pPr>
        <w:ind w:left="567"/>
        <w:jc w:val="both"/>
        <w:rPr>
          <w:lang w:val="vi-VN"/>
        </w:rPr>
      </w:pPr>
      <w:r w:rsidRPr="003E6F54">
        <w:rPr>
          <w:lang w:val="vi-VN"/>
        </w:rPr>
        <w:t>2. NCCT để xác định chẩn đoán sỏi</w:t>
      </w:r>
    </w:p>
    <w:p w14:paraId="3C35DBF3" w14:textId="46D54406" w:rsidR="00071D07" w:rsidRDefault="002C79D6" w:rsidP="00E61CEB">
      <w:pPr>
        <w:ind w:left="567"/>
        <w:jc w:val="both"/>
        <w:rPr>
          <w:lang w:val="vi-VN"/>
        </w:rPr>
      </w:pPr>
      <w:r w:rsidRPr="002C79D6">
        <w:rPr>
          <w:lang w:val="vi-VN"/>
        </w:rPr>
        <w:t>3. Tiến hành chụp cản quang: Khi lên kế hoạch loại bỏ sỏi và cần đánh giá giải phẫu của hệ</w:t>
      </w:r>
      <w:r w:rsidR="00944B82">
        <w:rPr>
          <w:lang w:val="vi-VN"/>
        </w:rPr>
        <w:t xml:space="preserve"> </w:t>
      </w:r>
      <w:r w:rsidRPr="002C79D6">
        <w:rPr>
          <w:lang w:val="vi-VN"/>
        </w:rPr>
        <w:t>thống ống góp. (IVP hoặc CT có cản quang)</w:t>
      </w:r>
    </w:p>
    <w:p w14:paraId="1D2EB886" w14:textId="79A14DE2" w:rsidR="00C061CC" w:rsidRPr="00C061CC" w:rsidRDefault="00C061CC" w:rsidP="00E61CEB">
      <w:pPr>
        <w:pStyle w:val="u3"/>
        <w:rPr>
          <w:lang w:val="vi-VN"/>
        </w:rPr>
      </w:pPr>
      <w:r w:rsidRPr="00944B82">
        <w:rPr>
          <w:lang w:val="vi-VN"/>
        </w:rPr>
        <w:t>C</w:t>
      </w:r>
      <w:r w:rsidRPr="00C061CC">
        <w:rPr>
          <w:lang w:val="vi-VN"/>
        </w:rPr>
        <w:t>ÁC TRƯỜNG HỢP ĐẶC BIỆT</w:t>
      </w:r>
    </w:p>
    <w:p w14:paraId="667FCAFD" w14:textId="77777777" w:rsidR="00C061CC" w:rsidRPr="00C061CC" w:rsidRDefault="00C061CC" w:rsidP="00944B82">
      <w:pPr>
        <w:ind w:left="567"/>
        <w:jc w:val="both"/>
        <w:rPr>
          <w:lang w:val="vi-VN"/>
        </w:rPr>
      </w:pPr>
      <w:r w:rsidRPr="00C061CC">
        <w:rPr>
          <w:lang w:val="vi-VN"/>
        </w:rPr>
        <w:t>1. Có thai:</w:t>
      </w:r>
    </w:p>
    <w:p w14:paraId="4F9B430C" w14:textId="77777777" w:rsidR="00C061CC" w:rsidRPr="00C061CC" w:rsidRDefault="00C061CC" w:rsidP="00052882">
      <w:pPr>
        <w:ind w:left="851"/>
        <w:jc w:val="both"/>
        <w:rPr>
          <w:lang w:val="vi-VN"/>
        </w:rPr>
      </w:pPr>
      <w:r w:rsidRPr="00C061CC">
        <w:rPr>
          <w:lang w:val="vi-VN"/>
        </w:rPr>
        <w:t>- Siêu âm đầu tay</w:t>
      </w:r>
    </w:p>
    <w:p w14:paraId="1267F5DC" w14:textId="77777777" w:rsidR="00C061CC" w:rsidRPr="00C061CC" w:rsidRDefault="00C061CC" w:rsidP="00052882">
      <w:pPr>
        <w:ind w:left="851"/>
        <w:jc w:val="both"/>
        <w:rPr>
          <w:lang w:val="vi-VN"/>
        </w:rPr>
      </w:pPr>
      <w:r w:rsidRPr="00C061CC">
        <w:rPr>
          <w:lang w:val="vi-VN"/>
        </w:rPr>
        <w:t>- MRI hàng 2</w:t>
      </w:r>
    </w:p>
    <w:p w14:paraId="394FABE0" w14:textId="77777777" w:rsidR="00C061CC" w:rsidRPr="00C061CC" w:rsidRDefault="00C061CC" w:rsidP="00052882">
      <w:pPr>
        <w:ind w:left="851"/>
        <w:jc w:val="both"/>
        <w:rPr>
          <w:lang w:val="vi-VN"/>
        </w:rPr>
      </w:pPr>
      <w:r w:rsidRPr="00C061CC">
        <w:rPr>
          <w:lang w:val="vi-VN"/>
        </w:rPr>
        <w:t>- CT cuối cùng</w:t>
      </w:r>
    </w:p>
    <w:p w14:paraId="408177A2" w14:textId="77777777" w:rsidR="00C061CC" w:rsidRPr="00C061CC" w:rsidRDefault="00C061CC" w:rsidP="00944B82">
      <w:pPr>
        <w:ind w:left="567"/>
        <w:jc w:val="both"/>
        <w:rPr>
          <w:lang w:val="vi-VN"/>
        </w:rPr>
      </w:pPr>
      <w:r w:rsidRPr="00C061CC">
        <w:rPr>
          <w:lang w:val="vi-VN"/>
        </w:rPr>
        <w:t>2. Trẻ em:</w:t>
      </w:r>
    </w:p>
    <w:p w14:paraId="41D751BA" w14:textId="77777777" w:rsidR="00C061CC" w:rsidRPr="00C061CC" w:rsidRDefault="00C061CC" w:rsidP="00052882">
      <w:pPr>
        <w:ind w:left="851"/>
        <w:jc w:val="both"/>
        <w:rPr>
          <w:lang w:val="vi-VN"/>
        </w:rPr>
      </w:pPr>
      <w:r w:rsidRPr="00C061CC">
        <w:rPr>
          <w:lang w:val="vi-VN"/>
        </w:rPr>
        <w:t>- Siêu âm đầu tay</w:t>
      </w:r>
    </w:p>
    <w:p w14:paraId="7EEA3CA6" w14:textId="0FB20033" w:rsidR="002C79D6" w:rsidRDefault="00C061CC" w:rsidP="00052882">
      <w:pPr>
        <w:ind w:left="851"/>
        <w:jc w:val="both"/>
        <w:rPr>
          <w:lang w:val="vi-VN"/>
        </w:rPr>
      </w:pPr>
      <w:r w:rsidRPr="00C061CC">
        <w:rPr>
          <w:lang w:val="vi-VN"/>
        </w:rPr>
        <w:t>- Nếu siêu âm không cung cấp đủ thông tin: KUB hoặc NCCT liều thấ</w:t>
      </w:r>
      <w:r w:rsidR="00722FA4">
        <w:rPr>
          <w:lang w:val="vi-VN"/>
        </w:rPr>
        <w:t>p</w:t>
      </w:r>
    </w:p>
    <w:p w14:paraId="26F24943" w14:textId="2CF86166" w:rsidR="009507E3" w:rsidRDefault="009507E3" w:rsidP="004A2383">
      <w:pPr>
        <w:pStyle w:val="u2"/>
        <w:jc w:val="both"/>
        <w:rPr>
          <w:lang w:val="vi-VN"/>
        </w:rPr>
      </w:pPr>
      <w:r>
        <w:rPr>
          <w:lang w:val="vi-VN"/>
        </w:rPr>
        <w:t>ĐIỀU TRỊ</w:t>
      </w:r>
    </w:p>
    <w:p w14:paraId="25D116DB" w14:textId="77777777" w:rsidR="009507E3" w:rsidRPr="009507E3" w:rsidRDefault="009507E3" w:rsidP="00C976FF">
      <w:pPr>
        <w:pStyle w:val="u3"/>
        <w:rPr>
          <w:b w:val="0"/>
          <w:bCs/>
          <w:lang w:val="vi-VN"/>
        </w:rPr>
      </w:pPr>
      <w:r w:rsidRPr="00C976FF">
        <w:rPr>
          <w:lang w:val="vi-VN"/>
        </w:rPr>
        <w:t>I. Điều trị chung</w:t>
      </w:r>
    </w:p>
    <w:p w14:paraId="61669D42" w14:textId="77777777" w:rsidR="009507E3" w:rsidRPr="009507E3" w:rsidRDefault="009507E3" w:rsidP="00C976FF">
      <w:pPr>
        <w:rPr>
          <w:lang w:val="vi-VN"/>
        </w:rPr>
      </w:pPr>
      <w:r w:rsidRPr="009507E3">
        <w:rPr>
          <w:lang w:val="vi-VN"/>
        </w:rPr>
        <w:t>1. Đau quặn thận</w:t>
      </w:r>
    </w:p>
    <w:p w14:paraId="330AD9AC" w14:textId="3F7989CD" w:rsidR="009507E3" w:rsidRPr="009507E3" w:rsidRDefault="009507E3" w:rsidP="004A2383">
      <w:pPr>
        <w:jc w:val="both"/>
        <w:rPr>
          <w:lang w:val="vi-VN"/>
        </w:rPr>
      </w:pPr>
      <w:r w:rsidRPr="009507E3">
        <w:rPr>
          <w:lang w:val="vi-VN"/>
        </w:rPr>
        <w:t>- NSAIDs là hàng đầu: Bao gồm cả Paracetamol. Tốt hơn Opioids. Trong đó Ibuprofen được khuyến cáo với đau niệu quản tái phát.</w:t>
      </w:r>
    </w:p>
    <w:p w14:paraId="424D79BF" w14:textId="77777777" w:rsidR="009507E3" w:rsidRPr="009507E3" w:rsidRDefault="009507E3" w:rsidP="004A2383">
      <w:pPr>
        <w:jc w:val="both"/>
        <w:rPr>
          <w:lang w:val="vi-VN"/>
        </w:rPr>
      </w:pPr>
      <w:r w:rsidRPr="009507E3">
        <w:rPr>
          <w:lang w:val="vi-VN"/>
        </w:rPr>
        <w:t>- Opioids là lựa chọn thứ 2 (khuyến cáo yếu)</w:t>
      </w:r>
    </w:p>
    <w:p w14:paraId="31445B32" w14:textId="4E36658A" w:rsidR="009507E3" w:rsidRPr="009507E3" w:rsidRDefault="009507E3" w:rsidP="004A2383">
      <w:pPr>
        <w:jc w:val="both"/>
        <w:rPr>
          <w:lang w:val="vi-VN"/>
        </w:rPr>
      </w:pPr>
      <w:r w:rsidRPr="009507E3">
        <w:rPr>
          <w:lang w:val="vi-VN"/>
        </w:rPr>
        <w:t xml:space="preserve">- Giải áp thận hoặc </w:t>
      </w:r>
      <w:r w:rsidR="00E00C89">
        <w:t>l</w:t>
      </w:r>
      <w:r w:rsidRPr="009507E3">
        <w:rPr>
          <w:lang w:val="vi-VN"/>
        </w:rPr>
        <w:t>ấy sỏi niệu quản khi không đáp ứng với giảm đau.</w:t>
      </w:r>
    </w:p>
    <w:p w14:paraId="7F58DA2E" w14:textId="095CA852" w:rsidR="009507E3" w:rsidRPr="009507E3" w:rsidRDefault="009507E3" w:rsidP="004A2383">
      <w:pPr>
        <w:jc w:val="both"/>
        <w:rPr>
          <w:lang w:val="vi-VN"/>
        </w:rPr>
      </w:pPr>
      <w:r w:rsidRPr="009507E3">
        <w:rPr>
          <w:lang w:val="vi-VN"/>
        </w:rPr>
        <w:t>2. Xử lý NT huyết hoặc vô niệu: Tức là có triệu chứng của nhiễm trùng tiểu (chắc là trên) hoặc vô niệu</w:t>
      </w:r>
    </w:p>
    <w:p w14:paraId="2235F27A" w14:textId="7BD8A609" w:rsidR="009507E3" w:rsidRPr="009507E3" w:rsidRDefault="009507E3" w:rsidP="004A2383">
      <w:pPr>
        <w:jc w:val="both"/>
        <w:rPr>
          <w:lang w:val="vi-VN"/>
        </w:rPr>
      </w:pPr>
      <w:r w:rsidRPr="009507E3">
        <w:rPr>
          <w:lang w:val="vi-VN"/>
        </w:rPr>
        <w:t>- Giải áp hệ thống ống góp khẩn trương nếu có nhiễm trùng huyết do sỏi tắc nghẽn: Dẫn lưu qua da hoặc stent niệu quản</w:t>
      </w:r>
    </w:p>
    <w:p w14:paraId="0AA3F635" w14:textId="77777777" w:rsidR="009507E3" w:rsidRPr="009507E3" w:rsidRDefault="009507E3" w:rsidP="004A2383">
      <w:pPr>
        <w:jc w:val="both"/>
        <w:rPr>
          <w:lang w:val="vi-VN"/>
        </w:rPr>
      </w:pPr>
      <w:r w:rsidRPr="009507E3">
        <w:rPr>
          <w:lang w:val="vi-VN"/>
        </w:rPr>
        <w:t>- Sau đó lấy lại mẫu NT làm cấy, KSĐ</w:t>
      </w:r>
    </w:p>
    <w:p w14:paraId="4F291875" w14:textId="77777777" w:rsidR="009507E3" w:rsidRPr="009507E3" w:rsidRDefault="009507E3" w:rsidP="004A2383">
      <w:pPr>
        <w:jc w:val="both"/>
        <w:rPr>
          <w:lang w:val="vi-VN"/>
        </w:rPr>
      </w:pPr>
      <w:r w:rsidRPr="009507E3">
        <w:rPr>
          <w:lang w:val="vi-VN"/>
        </w:rPr>
        <w:t>- Cho KS ngay lập tức</w:t>
      </w:r>
    </w:p>
    <w:p w14:paraId="769C2C19" w14:textId="77777777" w:rsidR="009507E3" w:rsidRPr="009507E3" w:rsidRDefault="009507E3" w:rsidP="004A2383">
      <w:pPr>
        <w:jc w:val="both"/>
        <w:rPr>
          <w:lang w:val="vi-VN"/>
        </w:rPr>
      </w:pPr>
      <w:r w:rsidRPr="009507E3">
        <w:rPr>
          <w:lang w:val="vi-VN"/>
        </w:rPr>
        <w:lastRenderedPageBreak/>
        <w:t>- Trì hoãn điều trị dứt điểm sỏi cho đến khi giải quyết nhiễm trùng huyết</w:t>
      </w:r>
    </w:p>
    <w:p w14:paraId="2E8D9A54" w14:textId="6054B4FD" w:rsidR="009507E3" w:rsidRDefault="009507E3" w:rsidP="004A2383">
      <w:pPr>
        <w:jc w:val="both"/>
        <w:rPr>
          <w:lang w:val="vi-VN"/>
        </w:rPr>
      </w:pPr>
      <w:r w:rsidRPr="009507E3">
        <w:rPr>
          <w:lang w:val="vi-VN"/>
        </w:rPr>
        <w:t>- Đánh giá lại KS sau khi có KSĐ</w:t>
      </w:r>
    </w:p>
    <w:p w14:paraId="49180822" w14:textId="25CDB2E1" w:rsidR="000C5647" w:rsidRPr="000C5647" w:rsidRDefault="000C5647" w:rsidP="00E738D0">
      <w:pPr>
        <w:pStyle w:val="u3"/>
        <w:rPr>
          <w:b w:val="0"/>
          <w:bCs/>
          <w:lang w:val="vi-VN"/>
        </w:rPr>
      </w:pPr>
      <w:r w:rsidRPr="000C5647">
        <w:rPr>
          <w:lang w:val="vi-VN"/>
        </w:rPr>
        <w:t xml:space="preserve">II. </w:t>
      </w:r>
      <w:r w:rsidR="00671A74">
        <w:rPr>
          <w:lang w:val="vi-VN"/>
        </w:rPr>
        <w:t>Các phương pháp l</w:t>
      </w:r>
      <w:r w:rsidRPr="000C5647">
        <w:rPr>
          <w:lang w:val="vi-VN"/>
        </w:rPr>
        <w:t>ấy sỏi:</w:t>
      </w:r>
    </w:p>
    <w:p w14:paraId="39FCE3EF" w14:textId="77777777" w:rsidR="000C5647" w:rsidRPr="000C5647" w:rsidRDefault="000C5647" w:rsidP="004A2383">
      <w:pPr>
        <w:jc w:val="both"/>
        <w:rPr>
          <w:lang w:val="vi-VN"/>
        </w:rPr>
      </w:pPr>
      <w:r w:rsidRPr="00431D5A">
        <w:rPr>
          <w:b/>
          <w:bCs/>
          <w:lang w:val="vi-VN"/>
        </w:rPr>
        <w:t>1. MET:</w:t>
      </w:r>
      <w:r w:rsidRPr="000C5647">
        <w:rPr>
          <w:lang w:val="vi-VN"/>
        </w:rPr>
        <w:t xml:space="preserve"> Liệu pháp tống xuất nội khoa</w:t>
      </w:r>
    </w:p>
    <w:p w14:paraId="35C10AA9" w14:textId="77777777" w:rsidR="000C5647" w:rsidRPr="000C5647" w:rsidRDefault="000C5647" w:rsidP="004A2383">
      <w:pPr>
        <w:jc w:val="both"/>
        <w:rPr>
          <w:lang w:val="vi-VN"/>
        </w:rPr>
      </w:pPr>
      <w:r w:rsidRPr="000C5647">
        <w:rPr>
          <w:lang w:val="vi-VN"/>
        </w:rPr>
        <w:t>- Lợi ích với: Sỏi niệu quản đoạn xa &gt;5mm</w:t>
      </w:r>
    </w:p>
    <w:p w14:paraId="49C2D022" w14:textId="77777777" w:rsidR="000C5647" w:rsidRPr="000C5647" w:rsidRDefault="000C5647" w:rsidP="004A2383">
      <w:pPr>
        <w:jc w:val="both"/>
        <w:rPr>
          <w:lang w:val="vi-VN"/>
        </w:rPr>
      </w:pPr>
      <w:r w:rsidRPr="000C5647">
        <w:rPr>
          <w:lang w:val="vi-VN"/>
        </w:rPr>
        <w:t xml:space="preserve">- Dùng chẹn Alpha (Tamsulosin) để tăng tốc độ tống xuất </w:t>
      </w:r>
    </w:p>
    <w:p w14:paraId="51B780EB" w14:textId="77777777" w:rsidR="000C5647" w:rsidRPr="00431D5A" w:rsidRDefault="000C5647" w:rsidP="004A2383">
      <w:pPr>
        <w:jc w:val="both"/>
        <w:rPr>
          <w:b/>
          <w:bCs/>
          <w:lang w:val="vi-VN"/>
        </w:rPr>
      </w:pPr>
      <w:r w:rsidRPr="00431D5A">
        <w:rPr>
          <w:b/>
          <w:bCs/>
          <w:lang w:val="vi-VN"/>
        </w:rPr>
        <w:t>2. Uống hóa trị:</w:t>
      </w:r>
    </w:p>
    <w:p w14:paraId="24DF3BFA" w14:textId="07D985AD" w:rsidR="000C5647" w:rsidRDefault="000C5647" w:rsidP="004A2383">
      <w:pPr>
        <w:jc w:val="both"/>
        <w:rPr>
          <w:lang w:val="vi-VN"/>
        </w:rPr>
      </w:pPr>
      <w:r w:rsidRPr="000C5647">
        <w:rPr>
          <w:lang w:val="vi-VN"/>
        </w:rPr>
        <w:t xml:space="preserve">- </w:t>
      </w:r>
      <w:r w:rsidRPr="00431D5A">
        <w:rPr>
          <w:u w:val="single"/>
          <w:lang w:val="vi-VN"/>
        </w:rPr>
        <w:t>Chỉ với sỏi Acid Uric</w:t>
      </w:r>
      <w:r w:rsidRPr="000C5647">
        <w:rPr>
          <w:lang w:val="vi-VN"/>
        </w:rPr>
        <w:t xml:space="preserve"> (không có chỉ định can thiệp khác)</w:t>
      </w:r>
    </w:p>
    <w:p w14:paraId="322D1330" w14:textId="77777777" w:rsidR="00562234" w:rsidRPr="00562234" w:rsidRDefault="00562234" w:rsidP="004A2383">
      <w:pPr>
        <w:jc w:val="both"/>
        <w:rPr>
          <w:lang w:val="vi-VN"/>
        </w:rPr>
      </w:pPr>
      <w:r w:rsidRPr="00562234">
        <w:rPr>
          <w:lang w:val="vi-VN"/>
        </w:rPr>
        <w:t>- Phải theo dõi pH nước tiểu và chỉnh sửa liều lượng theo pH (tối ưu là 7.0 – 7.2)</w:t>
      </w:r>
    </w:p>
    <w:p w14:paraId="41C31E1E" w14:textId="7C5AA3DA" w:rsidR="00562234" w:rsidRPr="00562234" w:rsidRDefault="00562234" w:rsidP="004A2383">
      <w:pPr>
        <w:jc w:val="both"/>
        <w:rPr>
          <w:lang w:val="vi-VN"/>
        </w:rPr>
      </w:pPr>
      <w:r w:rsidRPr="00562234">
        <w:rPr>
          <w:lang w:val="vi-VN"/>
        </w:rPr>
        <w:t>- Đối với sỏi Acid Uric lớn gây tắc nghẽn, nên phối hợp với Tamsulosin (Tất nhiên là phải không có chỉ định can thiệp khác)</w:t>
      </w:r>
    </w:p>
    <w:p w14:paraId="75672988" w14:textId="77777777" w:rsidR="00562234" w:rsidRPr="00431D5A" w:rsidRDefault="00562234" w:rsidP="004A2383">
      <w:pPr>
        <w:jc w:val="both"/>
        <w:rPr>
          <w:b/>
          <w:bCs/>
          <w:lang w:val="vi-VN"/>
        </w:rPr>
      </w:pPr>
      <w:r w:rsidRPr="00431D5A">
        <w:rPr>
          <w:b/>
          <w:bCs/>
          <w:lang w:val="vi-VN"/>
        </w:rPr>
        <w:t>3. Tán sỏi ngoài cơ thể - Extracorporeal Shock Wave Lithotripsy – ESWL/SWL</w:t>
      </w:r>
    </w:p>
    <w:p w14:paraId="11B12EEF" w14:textId="77777777" w:rsidR="00562234" w:rsidRPr="001206FE" w:rsidRDefault="00562234" w:rsidP="004A2383">
      <w:pPr>
        <w:jc w:val="both"/>
        <w:rPr>
          <w:b/>
          <w:bCs/>
          <w:lang w:val="vi-VN"/>
        </w:rPr>
      </w:pPr>
      <w:r w:rsidRPr="001206FE">
        <w:rPr>
          <w:b/>
          <w:bCs/>
          <w:lang w:val="vi-VN"/>
        </w:rPr>
        <w:t>4. Nội soi tán sỏi ngược dòng – Ureteroscopic Lithotripsy - URS</w:t>
      </w:r>
    </w:p>
    <w:p w14:paraId="55624949" w14:textId="77777777" w:rsidR="00562234" w:rsidRPr="00562234" w:rsidRDefault="00562234" w:rsidP="004A2383">
      <w:pPr>
        <w:jc w:val="both"/>
        <w:rPr>
          <w:lang w:val="vi-VN"/>
        </w:rPr>
      </w:pPr>
      <w:r w:rsidRPr="00562234">
        <w:rPr>
          <w:lang w:val="vi-VN"/>
        </w:rPr>
        <w:t>- Chỉ thực hiện dưới nội soi, thấy trực tiếp sỏi</w:t>
      </w:r>
    </w:p>
    <w:p w14:paraId="36A253C8" w14:textId="77777777" w:rsidR="00562234" w:rsidRPr="00562234" w:rsidRDefault="00562234" w:rsidP="004A2383">
      <w:pPr>
        <w:jc w:val="both"/>
        <w:rPr>
          <w:lang w:val="vi-VN"/>
        </w:rPr>
      </w:pPr>
      <w:r w:rsidRPr="00562234">
        <w:rPr>
          <w:lang w:val="vi-VN"/>
        </w:rPr>
        <w:t>- Không đặt stent nếu không phức tạp</w:t>
      </w:r>
    </w:p>
    <w:p w14:paraId="0C74E678" w14:textId="77777777" w:rsidR="00562234" w:rsidRPr="00562234" w:rsidRDefault="00562234" w:rsidP="004A2383">
      <w:pPr>
        <w:jc w:val="both"/>
        <w:rPr>
          <w:lang w:val="vi-VN"/>
        </w:rPr>
      </w:pPr>
      <w:r w:rsidRPr="00562234">
        <w:rPr>
          <w:lang w:val="vi-VN"/>
        </w:rPr>
        <w:t>- MET nếu BN có triệu chứng liên quan đến stent và sau tán sỏi: Để mảnh vỡ đi qua tốt.</w:t>
      </w:r>
    </w:p>
    <w:p w14:paraId="7BBA2FA7" w14:textId="77777777" w:rsidR="00562234" w:rsidRPr="00562234" w:rsidRDefault="00562234" w:rsidP="004A2383">
      <w:pPr>
        <w:jc w:val="both"/>
        <w:rPr>
          <w:lang w:val="vi-VN"/>
        </w:rPr>
      </w:pPr>
      <w:r w:rsidRPr="00562234">
        <w:rPr>
          <w:lang w:val="vi-VN"/>
        </w:rPr>
        <w:t xml:space="preserve">- Sử dụng tán sỏi qua da PCNL khi SWL không được chỉ định hoặc không thành công và đường </w:t>
      </w:r>
    </w:p>
    <w:p w14:paraId="30C3245D" w14:textId="77777777" w:rsidR="00562234" w:rsidRPr="00562234" w:rsidRDefault="00562234" w:rsidP="004A2383">
      <w:pPr>
        <w:jc w:val="both"/>
        <w:rPr>
          <w:lang w:val="vi-VN"/>
        </w:rPr>
      </w:pPr>
      <w:r w:rsidRPr="00562234">
        <w:rPr>
          <w:lang w:val="vi-VN"/>
        </w:rPr>
        <w:t>tiểu trên không thể chịu được URS</w:t>
      </w:r>
    </w:p>
    <w:p w14:paraId="4956BFA7" w14:textId="77777777" w:rsidR="00562234" w:rsidRPr="00562234" w:rsidRDefault="00562234" w:rsidP="004A2383">
      <w:pPr>
        <w:jc w:val="both"/>
        <w:rPr>
          <w:lang w:val="vi-VN"/>
        </w:rPr>
      </w:pPr>
      <w:r w:rsidRPr="00562234">
        <w:rPr>
          <w:lang w:val="vi-VN"/>
        </w:rPr>
        <w:t xml:space="preserve">- Sử dụng linh hoạt URS khi không có chỉ định PCNL, SWL ngay cả với sỏi &gt;2cm. Tuy nhiên trường </w:t>
      </w:r>
    </w:p>
    <w:p w14:paraId="20034888" w14:textId="77777777" w:rsidR="00562234" w:rsidRPr="00562234" w:rsidRDefault="00562234" w:rsidP="004A2383">
      <w:pPr>
        <w:jc w:val="both"/>
        <w:rPr>
          <w:lang w:val="vi-VN"/>
        </w:rPr>
      </w:pPr>
      <w:r w:rsidRPr="00562234">
        <w:rPr>
          <w:lang w:val="vi-VN"/>
        </w:rPr>
        <w:t>hợp này có nhiều rủi ro hơn và có thể cần phải đặt stent niệu quản.</w:t>
      </w:r>
    </w:p>
    <w:p w14:paraId="39023B3C" w14:textId="77777777" w:rsidR="00562234" w:rsidRPr="00DE1D62" w:rsidRDefault="00562234" w:rsidP="004A2383">
      <w:pPr>
        <w:jc w:val="both"/>
        <w:rPr>
          <w:b/>
          <w:bCs/>
          <w:lang w:val="vi-VN"/>
        </w:rPr>
      </w:pPr>
      <w:r w:rsidRPr="00DE1D62">
        <w:rPr>
          <w:b/>
          <w:bCs/>
          <w:lang w:val="vi-VN"/>
        </w:rPr>
        <w:t>5. Tán sỏi qua da – Percutaneous Nephrolithotomy – PCNL</w:t>
      </w:r>
    </w:p>
    <w:p w14:paraId="25A73E9F" w14:textId="77777777" w:rsidR="00562234" w:rsidRPr="00562234" w:rsidRDefault="00562234" w:rsidP="004A2383">
      <w:pPr>
        <w:jc w:val="both"/>
        <w:rPr>
          <w:lang w:val="vi-VN"/>
        </w:rPr>
      </w:pPr>
      <w:r w:rsidRPr="00562234">
        <w:rPr>
          <w:lang w:val="vi-VN"/>
        </w:rPr>
        <w:t>- Phải được đánh giá toàn diện sỏi và hệ thống ống góp (bao gồm cả phương tiện cản quang)</w:t>
      </w:r>
    </w:p>
    <w:p w14:paraId="1C1A1ABA" w14:textId="77777777" w:rsidR="00562234" w:rsidRPr="00562234" w:rsidRDefault="00562234" w:rsidP="00F93C18">
      <w:pPr>
        <w:pStyle w:val="u3"/>
        <w:rPr>
          <w:b w:val="0"/>
          <w:bCs/>
          <w:lang w:val="vi-VN"/>
        </w:rPr>
      </w:pPr>
      <w:r w:rsidRPr="00562234">
        <w:rPr>
          <w:lang w:val="vi-VN"/>
        </w:rPr>
        <w:t>III. KHUYẾN CÁO CHUNG KHI LẤY SỎI</w:t>
      </w:r>
    </w:p>
    <w:p w14:paraId="3080178E" w14:textId="77777777" w:rsidR="00562234" w:rsidRPr="00562234" w:rsidRDefault="00562234" w:rsidP="004A2383">
      <w:pPr>
        <w:jc w:val="both"/>
        <w:rPr>
          <w:lang w:val="vi-VN"/>
        </w:rPr>
      </w:pPr>
      <w:r w:rsidRPr="00562234">
        <w:rPr>
          <w:lang w:val="vi-VN"/>
        </w:rPr>
        <w:t>- Lẫy mẫu nước tiểu hoặc soi nước tiểu trước khi lên kế hoạch điều trị</w:t>
      </w:r>
    </w:p>
    <w:p w14:paraId="3D146F17" w14:textId="77777777" w:rsidR="00562234" w:rsidRPr="00562234" w:rsidRDefault="00562234" w:rsidP="004A2383">
      <w:pPr>
        <w:jc w:val="both"/>
        <w:rPr>
          <w:lang w:val="vi-VN"/>
        </w:rPr>
      </w:pPr>
      <w:r w:rsidRPr="00562234">
        <w:rPr>
          <w:lang w:val="vi-VN"/>
        </w:rPr>
        <w:t>- Phải loại trừ hoặc điều trị NT tiểu trước khi có kế hoạch điều trị</w:t>
      </w:r>
    </w:p>
    <w:p w14:paraId="53F68A4A" w14:textId="77777777" w:rsidR="00562234" w:rsidRPr="00562234" w:rsidRDefault="00562234" w:rsidP="004A2383">
      <w:pPr>
        <w:jc w:val="both"/>
        <w:rPr>
          <w:lang w:val="vi-VN"/>
        </w:rPr>
      </w:pPr>
      <w:r w:rsidRPr="00562234">
        <w:rPr>
          <w:lang w:val="vi-VN"/>
        </w:rPr>
        <w:t>- Kháng sinh dự phòng quanh phẫu thuật cho tất cả BN đang điều trị nội khoa</w:t>
      </w:r>
    </w:p>
    <w:p w14:paraId="44576D00" w14:textId="321316B2" w:rsidR="008915E8" w:rsidRDefault="008915E8" w:rsidP="00FC7C7C">
      <w:pPr>
        <w:pStyle w:val="u4"/>
        <w:rPr>
          <w:lang w:val="vi-VN"/>
        </w:rPr>
      </w:pPr>
      <w:r>
        <w:rPr>
          <w:lang w:val="vi-VN"/>
        </w:rPr>
        <w:t>1. Chỉ định điều trị nội:</w:t>
      </w:r>
    </w:p>
    <w:p w14:paraId="309F0C88" w14:textId="24D20E91" w:rsidR="008915E8" w:rsidRPr="003F20AF" w:rsidRDefault="003F20AF" w:rsidP="008915E8">
      <w:pPr>
        <w:jc w:val="both"/>
        <w:rPr>
          <w:b/>
          <w:lang w:val="vi-VN"/>
        </w:rPr>
      </w:pPr>
      <w:r w:rsidRPr="003F20AF">
        <w:rPr>
          <w:b/>
          <w:bCs/>
          <w:lang w:val="vi-VN"/>
        </w:rPr>
        <w:t>*</w:t>
      </w:r>
      <w:r w:rsidR="008915E8" w:rsidRPr="003F20AF">
        <w:rPr>
          <w:b/>
          <w:lang w:val="vi-VN"/>
        </w:rPr>
        <w:t>Điều trị nội khoa thất bại khi</w:t>
      </w:r>
    </w:p>
    <w:p w14:paraId="60B09A2A" w14:textId="77777777" w:rsidR="008915E8" w:rsidRPr="008915E8" w:rsidRDefault="008915E8" w:rsidP="003F20AF">
      <w:pPr>
        <w:ind w:left="567"/>
        <w:jc w:val="both"/>
        <w:rPr>
          <w:lang w:val="vi-VN"/>
        </w:rPr>
      </w:pPr>
      <w:r w:rsidRPr="008915E8">
        <w:rPr>
          <w:lang w:val="vi-VN"/>
        </w:rPr>
        <w:t>• Điều trị nội khoa 2 tháng mà sỏi không có dấu hiệu di chuyển (qua 2 lần chụp KUB).</w:t>
      </w:r>
    </w:p>
    <w:p w14:paraId="72173883" w14:textId="77777777" w:rsidR="008915E8" w:rsidRPr="008915E8" w:rsidRDefault="008915E8" w:rsidP="003F20AF">
      <w:pPr>
        <w:ind w:left="567"/>
        <w:jc w:val="both"/>
        <w:rPr>
          <w:lang w:val="vi-VN"/>
        </w:rPr>
      </w:pPr>
      <w:r w:rsidRPr="008915E8">
        <w:rPr>
          <w:lang w:val="vi-VN"/>
        </w:rPr>
        <w:t>• Bệnh nhân cảm thấy khó chịu, đau đớn không lao động được.</w:t>
      </w:r>
    </w:p>
    <w:p w14:paraId="7FDFF212" w14:textId="7C5BFBA5" w:rsidR="008915E8" w:rsidRPr="003F20AF" w:rsidRDefault="003F20AF" w:rsidP="008915E8">
      <w:pPr>
        <w:jc w:val="both"/>
        <w:rPr>
          <w:b/>
          <w:lang w:val="vi-VN"/>
        </w:rPr>
      </w:pPr>
      <w:r w:rsidRPr="003F20AF">
        <w:rPr>
          <w:b/>
          <w:bCs/>
          <w:lang w:val="vi-VN"/>
        </w:rPr>
        <w:t>*</w:t>
      </w:r>
      <w:r w:rsidR="008915E8" w:rsidRPr="003F20AF">
        <w:rPr>
          <w:b/>
          <w:lang w:val="vi-VN"/>
        </w:rPr>
        <w:t>Không có chỉ định phẫu thuật hay thủ thuật trong các trường hợp:</w:t>
      </w:r>
    </w:p>
    <w:p w14:paraId="0F3AF19A" w14:textId="4625C696" w:rsidR="008915E8" w:rsidRPr="008915E8" w:rsidRDefault="003F20AF" w:rsidP="003F20AF">
      <w:pPr>
        <w:ind w:left="567"/>
        <w:jc w:val="both"/>
        <w:rPr>
          <w:lang w:val="vi-VN"/>
        </w:rPr>
      </w:pPr>
      <w:r w:rsidRPr="008915E8">
        <w:rPr>
          <w:lang w:val="vi-VN"/>
        </w:rPr>
        <w:t>•</w:t>
      </w:r>
      <w:r w:rsidR="008915E8" w:rsidRPr="008915E8">
        <w:rPr>
          <w:lang w:val="vi-VN"/>
        </w:rPr>
        <w:t xml:space="preserve"> Sỏi &lt; 5-6mm, không tiến triển, không gây biến chứng như đau, tiểu máu, nhiễm khuẩn hay bế tắc.</w:t>
      </w:r>
    </w:p>
    <w:p w14:paraId="63534F8D" w14:textId="7F4FD9AD" w:rsidR="008915E8" w:rsidRPr="008915E8" w:rsidRDefault="003F20AF" w:rsidP="003F20AF">
      <w:pPr>
        <w:ind w:left="567"/>
        <w:jc w:val="both"/>
        <w:rPr>
          <w:lang w:val="vi-VN"/>
        </w:rPr>
      </w:pPr>
      <w:r w:rsidRPr="008915E8">
        <w:rPr>
          <w:lang w:val="vi-VN"/>
        </w:rPr>
        <w:t>•</w:t>
      </w:r>
      <w:r w:rsidR="008915E8" w:rsidRPr="008915E8">
        <w:rPr>
          <w:lang w:val="vi-VN"/>
        </w:rPr>
        <w:t xml:space="preserve"> Mảng Randall: nếu mảng này còn nằm dưới niêm mạc, chưa phải là sỏi đường tiết niệu.</w:t>
      </w:r>
    </w:p>
    <w:p w14:paraId="0E1FAD51" w14:textId="156276D3" w:rsidR="008915E8" w:rsidRPr="008915E8" w:rsidRDefault="003F20AF" w:rsidP="003F20AF">
      <w:pPr>
        <w:ind w:left="567"/>
        <w:jc w:val="both"/>
        <w:rPr>
          <w:lang w:val="vi-VN"/>
        </w:rPr>
      </w:pPr>
      <w:r w:rsidRPr="008915E8">
        <w:rPr>
          <w:lang w:val="vi-VN"/>
        </w:rPr>
        <w:lastRenderedPageBreak/>
        <w:t>•</w:t>
      </w:r>
      <w:r w:rsidR="008915E8" w:rsidRPr="008915E8">
        <w:rPr>
          <w:lang w:val="vi-VN"/>
        </w:rPr>
        <w:t xml:space="preserve"> Sỏi san hô ở người lớn tuổi có ít hoặc không có triệu chứng.</w:t>
      </w:r>
    </w:p>
    <w:p w14:paraId="590F69A6" w14:textId="56B7BD30" w:rsidR="008915E8" w:rsidRDefault="003F20AF" w:rsidP="003F20AF">
      <w:pPr>
        <w:ind w:left="567"/>
        <w:jc w:val="both"/>
        <w:rPr>
          <w:lang w:val="vi-VN"/>
        </w:rPr>
      </w:pPr>
      <w:r w:rsidRPr="008915E8">
        <w:rPr>
          <w:lang w:val="vi-VN"/>
        </w:rPr>
        <w:t>•</w:t>
      </w:r>
      <w:r w:rsidR="008915E8" w:rsidRPr="008915E8">
        <w:rPr>
          <w:lang w:val="vi-VN"/>
        </w:rPr>
        <w:t xml:space="preserve"> Toan hoá máu do bệnh ống thận</w:t>
      </w:r>
    </w:p>
    <w:p w14:paraId="25C89AFF" w14:textId="3B8BF5C7" w:rsidR="008915E8" w:rsidRDefault="008915E8" w:rsidP="00FC7C7C">
      <w:pPr>
        <w:pStyle w:val="u4"/>
        <w:rPr>
          <w:lang w:val="vi-VN"/>
        </w:rPr>
      </w:pPr>
      <w:r>
        <w:rPr>
          <w:lang w:val="vi-VN"/>
        </w:rPr>
        <w:t>2. Chỉ định điều trị ngoại:</w:t>
      </w:r>
    </w:p>
    <w:p w14:paraId="52D08140" w14:textId="77777777" w:rsidR="00510757" w:rsidRPr="00510757" w:rsidRDefault="00510757" w:rsidP="00510757">
      <w:pPr>
        <w:ind w:left="567"/>
        <w:jc w:val="both"/>
        <w:rPr>
          <w:lang w:val="vi-VN"/>
        </w:rPr>
      </w:pPr>
      <w:r w:rsidRPr="00510757">
        <w:rPr>
          <w:lang w:val="vi-VN"/>
        </w:rPr>
        <w:t>• Sỏi niệu quản ≥ 7mm (khả năng sỏi tự ra rất thấp)</w:t>
      </w:r>
    </w:p>
    <w:p w14:paraId="23FB4E8A" w14:textId="06F12DB6" w:rsidR="00510757" w:rsidRPr="00510757" w:rsidRDefault="00510757" w:rsidP="00510757">
      <w:pPr>
        <w:ind w:left="567"/>
        <w:jc w:val="both"/>
        <w:rPr>
          <w:lang w:val="vi-VN"/>
        </w:rPr>
      </w:pPr>
      <w:r w:rsidRPr="00510757">
        <w:rPr>
          <w:lang w:val="vi-VN"/>
        </w:rPr>
        <w:t xml:space="preserve">• </w:t>
      </w:r>
      <w:r>
        <w:rPr>
          <w:lang w:val="vi-VN"/>
        </w:rPr>
        <w:t>Đ</w:t>
      </w:r>
      <w:r w:rsidRPr="00510757">
        <w:rPr>
          <w:lang w:val="vi-VN"/>
        </w:rPr>
        <w:t>au không khống chế được bằng thuốc.</w:t>
      </w:r>
    </w:p>
    <w:p w14:paraId="7B00D940" w14:textId="77777777" w:rsidR="00510757" w:rsidRPr="00510757" w:rsidRDefault="00510757" w:rsidP="00510757">
      <w:pPr>
        <w:ind w:left="567"/>
        <w:jc w:val="both"/>
        <w:rPr>
          <w:lang w:val="vi-VN"/>
        </w:rPr>
      </w:pPr>
      <w:r w:rsidRPr="00510757">
        <w:rPr>
          <w:lang w:val="vi-VN"/>
        </w:rPr>
        <w:t>• Gây biến chứng/nguy cơ biến chứng</w:t>
      </w:r>
    </w:p>
    <w:p w14:paraId="6A9B5346" w14:textId="04FB4045" w:rsidR="00510757" w:rsidRPr="00510757" w:rsidRDefault="00510757" w:rsidP="00510757">
      <w:pPr>
        <w:ind w:left="1134"/>
        <w:jc w:val="both"/>
        <w:rPr>
          <w:lang w:val="vi-VN"/>
        </w:rPr>
      </w:pPr>
      <w:r w:rsidRPr="00510757">
        <w:rPr>
          <w:lang w:val="vi-VN"/>
        </w:rPr>
        <w:t>Sỏi gây bế tắc làm NTT</w:t>
      </w:r>
    </w:p>
    <w:p w14:paraId="63D69B57" w14:textId="52749724" w:rsidR="00510757" w:rsidRPr="00510757" w:rsidRDefault="00510757" w:rsidP="00510757">
      <w:pPr>
        <w:ind w:left="1134"/>
        <w:jc w:val="both"/>
        <w:rPr>
          <w:lang w:val="vi-VN"/>
        </w:rPr>
      </w:pPr>
      <w:r w:rsidRPr="00510757">
        <w:rPr>
          <w:lang w:val="vi-VN"/>
        </w:rPr>
        <w:t>Có nguy cơ gây thận ứ mủ hoặc nhiễm khuẩn huyết</w:t>
      </w:r>
    </w:p>
    <w:p w14:paraId="6A1F5A11" w14:textId="4B78A8D8" w:rsidR="008915E8" w:rsidRPr="00562234" w:rsidRDefault="00510757" w:rsidP="00510757">
      <w:pPr>
        <w:ind w:left="1134"/>
        <w:jc w:val="both"/>
        <w:rPr>
          <w:lang w:val="vi-VN"/>
        </w:rPr>
      </w:pPr>
      <w:r w:rsidRPr="00510757">
        <w:rPr>
          <w:lang w:val="vi-VN"/>
        </w:rPr>
        <w:t>Sỏi gây bế tắc/thận độc nhất hoặc bế tắc 2 bên</w:t>
      </w:r>
    </w:p>
    <w:p w14:paraId="18D5FCEC" w14:textId="77777777" w:rsidR="00235F8E" w:rsidRDefault="00562234" w:rsidP="00F93C18">
      <w:pPr>
        <w:pStyle w:val="u3"/>
        <w:rPr>
          <w:lang w:val="vi-VN"/>
        </w:rPr>
      </w:pPr>
      <w:r w:rsidRPr="00562234">
        <w:rPr>
          <w:lang w:val="vi-VN"/>
        </w:rPr>
        <w:t xml:space="preserve">IV. </w:t>
      </w:r>
      <w:r w:rsidR="00235F8E">
        <w:rPr>
          <w:lang w:val="vi-VN"/>
        </w:rPr>
        <w:t>ĐIỀU TRỊ CẤP CỨU</w:t>
      </w:r>
    </w:p>
    <w:p w14:paraId="7A82FD27" w14:textId="4BCEF906" w:rsidR="00235F8E" w:rsidRDefault="00A93D3C" w:rsidP="00A93D3C">
      <w:pPr>
        <w:pStyle w:val="u4"/>
        <w:rPr>
          <w:lang w:val="vi-VN"/>
        </w:rPr>
      </w:pPr>
      <w:r>
        <w:rPr>
          <w:lang w:val="vi-VN"/>
        </w:rPr>
        <w:t>1. Sỏi thận:</w:t>
      </w:r>
    </w:p>
    <w:p w14:paraId="4D9385E5" w14:textId="6116A859" w:rsidR="00257E9D" w:rsidRPr="00257E9D" w:rsidRDefault="001E6660" w:rsidP="00257E9D">
      <w:pPr>
        <w:rPr>
          <w:lang w:val="vi-VN"/>
        </w:rPr>
      </w:pPr>
      <w:r w:rsidRPr="001E6660">
        <w:rPr>
          <w:noProof/>
          <w:lang w:val="vi-VN"/>
        </w:rPr>
        <w:drawing>
          <wp:inline distT="0" distB="0" distL="0" distR="0" wp14:anchorId="5A13B341" wp14:editId="5502E1CF">
            <wp:extent cx="5198012" cy="522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23227" cy="524708"/>
                    </a:xfrm>
                    <a:prstGeom prst="rect">
                      <a:avLst/>
                    </a:prstGeom>
                  </pic:spPr>
                </pic:pic>
              </a:graphicData>
            </a:graphic>
          </wp:inline>
        </w:drawing>
      </w:r>
    </w:p>
    <w:p w14:paraId="1A9C3D11" w14:textId="027F7A97" w:rsidR="00A93D3C" w:rsidRDefault="00A93D3C" w:rsidP="00A93D3C">
      <w:pPr>
        <w:pStyle w:val="u4"/>
        <w:rPr>
          <w:lang w:val="vi-VN"/>
        </w:rPr>
      </w:pPr>
      <w:r>
        <w:rPr>
          <w:lang w:val="vi-VN"/>
        </w:rPr>
        <w:t>2. Sỏi niệu quản:</w:t>
      </w:r>
    </w:p>
    <w:p w14:paraId="1FF98EEC" w14:textId="0510AD43" w:rsidR="001E6660" w:rsidRPr="001E6660" w:rsidRDefault="00F04CC8" w:rsidP="001E6660">
      <w:pPr>
        <w:rPr>
          <w:lang w:val="vi-VN"/>
        </w:rPr>
      </w:pPr>
      <w:r w:rsidRPr="00F04CC8">
        <w:rPr>
          <w:noProof/>
          <w:lang w:val="vi-VN"/>
        </w:rPr>
        <w:drawing>
          <wp:inline distT="0" distB="0" distL="0" distR="0" wp14:anchorId="686ED1F6" wp14:editId="7E79C8C5">
            <wp:extent cx="5287113" cy="2591162"/>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0"/>
                    <a:stretch>
                      <a:fillRect/>
                    </a:stretch>
                  </pic:blipFill>
                  <pic:spPr>
                    <a:xfrm>
                      <a:off x="0" y="0"/>
                      <a:ext cx="5287113" cy="2591162"/>
                    </a:xfrm>
                    <a:prstGeom prst="rect">
                      <a:avLst/>
                    </a:prstGeom>
                  </pic:spPr>
                </pic:pic>
              </a:graphicData>
            </a:graphic>
          </wp:inline>
        </w:drawing>
      </w:r>
    </w:p>
    <w:p w14:paraId="631E10E5" w14:textId="364BB114" w:rsidR="00F04CC8" w:rsidRDefault="00F04CC8" w:rsidP="00F04CC8">
      <w:pPr>
        <w:pStyle w:val="u4"/>
        <w:rPr>
          <w:lang w:val="vi-VN"/>
        </w:rPr>
      </w:pPr>
      <w:r>
        <w:rPr>
          <w:lang w:val="vi-VN"/>
        </w:rPr>
        <w:t>3. Đúc kết từ đánh đề</w:t>
      </w:r>
    </w:p>
    <w:p w14:paraId="4C6C3076" w14:textId="736092C7" w:rsidR="00472CB3" w:rsidRPr="00F55381" w:rsidRDefault="00472CB3" w:rsidP="00472CB3">
      <w:pPr>
        <w:rPr>
          <w:b/>
          <w:bCs/>
          <w:i/>
          <w:iCs/>
          <w:lang w:val="vi-VN"/>
        </w:rPr>
      </w:pPr>
      <w:r w:rsidRPr="00F55381">
        <w:rPr>
          <w:b/>
          <w:bCs/>
          <w:i/>
          <w:iCs/>
        </w:rPr>
        <w:t>Đánh đ</w:t>
      </w:r>
      <w:r w:rsidRPr="00F55381">
        <w:rPr>
          <w:b/>
          <w:bCs/>
          <w:i/>
          <w:iCs/>
          <w:lang w:val="vi-VN"/>
        </w:rPr>
        <w:t>ề</w:t>
      </w:r>
      <w:r w:rsidRPr="00F55381">
        <w:rPr>
          <w:b/>
          <w:bCs/>
          <w:i/>
          <w:iCs/>
        </w:rPr>
        <w:t xml:space="preserve"> thì thấy xử trí NTT/sỏi NQ là vầy: </w:t>
      </w:r>
    </w:p>
    <w:p w14:paraId="0B113031" w14:textId="77777777" w:rsidR="00472CB3" w:rsidRPr="00F55381" w:rsidRDefault="00472CB3" w:rsidP="001E6660">
      <w:pPr>
        <w:rPr>
          <w:b/>
          <w:bCs/>
          <w:i/>
          <w:iCs/>
        </w:rPr>
      </w:pPr>
      <w:r w:rsidRPr="00F55381">
        <w:rPr>
          <w:b/>
          <w:bCs/>
          <w:i/>
          <w:iCs/>
        </w:rPr>
        <w:t xml:space="preserve">• Đầu tiên: điều trị = NSAIDs + giảm co thắt + KS </w:t>
      </w:r>
    </w:p>
    <w:p w14:paraId="0BE78DB2" w14:textId="1C7D3970" w:rsidR="00F04CC8" w:rsidRPr="00F55381" w:rsidRDefault="00472CB3" w:rsidP="001E6660">
      <w:pPr>
        <w:rPr>
          <w:b/>
          <w:bCs/>
          <w:i/>
          <w:iCs/>
        </w:rPr>
      </w:pPr>
      <w:r w:rsidRPr="00F55381">
        <w:rPr>
          <w:b/>
          <w:bCs/>
          <w:i/>
          <w:iCs/>
        </w:rPr>
        <w:t>• Ko hết =&gt; Dẫn lưu (sonde, mở BQ ra da)</w:t>
      </w:r>
    </w:p>
    <w:p w14:paraId="3AECA0AF" w14:textId="450F0A88" w:rsidR="00472CB3" w:rsidRPr="00472CB3" w:rsidRDefault="00472CB3" w:rsidP="001E6660">
      <w:pPr>
        <w:rPr>
          <w:b/>
          <w:bCs/>
          <w:lang w:val="vi-VN"/>
        </w:rPr>
      </w:pPr>
      <w:r w:rsidRPr="00472CB3">
        <w:rPr>
          <w:b/>
          <w:bCs/>
          <w:lang w:val="vi-VN"/>
        </w:rPr>
        <w:t>ĐIỀU TRỊ CẤP CỨU XONG THÌ LỰA CHỌN PHƯƠNG PHÁP THEO LƯU ĐỒ BÊN DƯỚI</w:t>
      </w:r>
    </w:p>
    <w:p w14:paraId="342416EB" w14:textId="56CBF160" w:rsidR="00562234" w:rsidRPr="00562234" w:rsidRDefault="00235F8E" w:rsidP="00F93C18">
      <w:pPr>
        <w:pStyle w:val="u3"/>
        <w:rPr>
          <w:b w:val="0"/>
          <w:bCs/>
          <w:lang w:val="vi-VN"/>
        </w:rPr>
      </w:pPr>
      <w:r>
        <w:rPr>
          <w:lang w:val="vi-VN"/>
        </w:rPr>
        <w:t xml:space="preserve">V. </w:t>
      </w:r>
      <w:r w:rsidR="00562234" w:rsidRPr="00562234">
        <w:rPr>
          <w:lang w:val="vi-VN"/>
        </w:rPr>
        <w:t>PHÁC ĐỒ ĐIỀU TRỊ SỎI NIỆU QUẢN</w:t>
      </w:r>
    </w:p>
    <w:p w14:paraId="67900DA2" w14:textId="77777777" w:rsidR="00562234" w:rsidRPr="00562234" w:rsidRDefault="00562234" w:rsidP="004A2383">
      <w:pPr>
        <w:jc w:val="both"/>
        <w:rPr>
          <w:lang w:val="vi-VN"/>
        </w:rPr>
      </w:pPr>
      <w:r w:rsidRPr="00562234">
        <w:rPr>
          <w:lang w:val="vi-VN"/>
        </w:rPr>
        <w:t>- 95% sỏi 4mm tự ra trong 40 ngày</w:t>
      </w:r>
    </w:p>
    <w:p w14:paraId="5CAEAC91" w14:textId="186F7669" w:rsidR="00562234" w:rsidRPr="00562234" w:rsidRDefault="00562234" w:rsidP="004A2383">
      <w:pPr>
        <w:jc w:val="both"/>
        <w:rPr>
          <w:lang w:val="vi-VN"/>
        </w:rPr>
      </w:pPr>
      <w:r w:rsidRPr="00562234">
        <w:rPr>
          <w:lang w:val="vi-VN"/>
        </w:rPr>
        <w:t>- K</w:t>
      </w:r>
      <w:r w:rsidR="007969F1">
        <w:rPr>
          <w:lang w:val="vi-VN"/>
        </w:rPr>
        <w:t>h</w:t>
      </w:r>
      <w:r w:rsidRPr="00562234">
        <w:rPr>
          <w:lang w:val="vi-VN"/>
        </w:rPr>
        <w:t>ông có kích thước sỏi chính xác để đánh giá khả năng tự ra của nó, đề xuất là kích thước nhỏ</w:t>
      </w:r>
      <w:r w:rsidR="007969F1">
        <w:rPr>
          <w:lang w:val="vi-VN"/>
        </w:rPr>
        <w:t xml:space="preserve"> </w:t>
      </w:r>
      <w:r w:rsidRPr="00562234">
        <w:rPr>
          <w:lang w:val="vi-VN"/>
        </w:rPr>
        <w:t>(&lt;6mm). Nếu to hơn thì khả năng tống xuất giảm</w:t>
      </w:r>
    </w:p>
    <w:p w14:paraId="299DC909" w14:textId="7E4AA676" w:rsidR="00562234" w:rsidRPr="00562234" w:rsidRDefault="00562234" w:rsidP="004A2383">
      <w:pPr>
        <w:jc w:val="both"/>
        <w:rPr>
          <w:lang w:val="vi-VN"/>
        </w:rPr>
      </w:pPr>
      <w:r w:rsidRPr="00562234">
        <w:rPr>
          <w:lang w:val="vi-VN"/>
        </w:rPr>
        <w:t>- Nếu không có chỉ định can thiện tích cực (ngoại khoa) thì có thể MET khi sỏi &gt;5mm. Ngừng MET nếu các biến chứng phát triển: Nhiễm trùng, đau dai dẳng, suy giảm chức năng thận.</w:t>
      </w:r>
    </w:p>
    <w:p w14:paraId="253634F7" w14:textId="77777777" w:rsidR="00562234" w:rsidRPr="00562234" w:rsidRDefault="00562234" w:rsidP="004A2383">
      <w:pPr>
        <w:jc w:val="both"/>
        <w:rPr>
          <w:lang w:val="vi-VN"/>
        </w:rPr>
      </w:pPr>
      <w:r w:rsidRPr="00562234">
        <w:rPr>
          <w:lang w:val="vi-VN"/>
        </w:rPr>
        <w:lastRenderedPageBreak/>
        <w:t>- Chỉ định can thiệp tích cực:</w:t>
      </w:r>
    </w:p>
    <w:p w14:paraId="2B9AA147" w14:textId="77777777" w:rsidR="00562234" w:rsidRPr="00562234" w:rsidRDefault="00562234" w:rsidP="007969F1">
      <w:pPr>
        <w:ind w:left="567"/>
        <w:jc w:val="both"/>
        <w:rPr>
          <w:lang w:val="vi-VN"/>
        </w:rPr>
      </w:pPr>
      <w:r w:rsidRPr="00562234">
        <w:rPr>
          <w:lang w:val="vi-VN"/>
        </w:rPr>
        <w:t>+ Sỏi khả năng tự ra thấp (sỏi nhỏ &lt;6mm mới có khả năng tự ra cao)</w:t>
      </w:r>
    </w:p>
    <w:p w14:paraId="6629E773" w14:textId="77777777" w:rsidR="00562234" w:rsidRPr="00562234" w:rsidRDefault="00562234" w:rsidP="007969F1">
      <w:pPr>
        <w:ind w:left="567"/>
        <w:jc w:val="both"/>
        <w:rPr>
          <w:lang w:val="vi-VN"/>
        </w:rPr>
      </w:pPr>
      <w:r w:rsidRPr="00562234">
        <w:rPr>
          <w:lang w:val="vi-VN"/>
        </w:rPr>
        <w:t>+ Đau dai dẳng mặc dù đã điều trị nội khoa đầy đủ.</w:t>
      </w:r>
    </w:p>
    <w:p w14:paraId="70A10BA1" w14:textId="77777777" w:rsidR="00562234" w:rsidRPr="00562234" w:rsidRDefault="00562234" w:rsidP="007969F1">
      <w:pPr>
        <w:ind w:left="567"/>
        <w:jc w:val="both"/>
        <w:rPr>
          <w:lang w:val="vi-VN"/>
        </w:rPr>
      </w:pPr>
      <w:r w:rsidRPr="00562234">
        <w:rPr>
          <w:lang w:val="vi-VN"/>
        </w:rPr>
        <w:t>+ Tắc nghẽn dai dẳng</w:t>
      </w:r>
    </w:p>
    <w:p w14:paraId="6D480C0F" w14:textId="77777777" w:rsidR="00562234" w:rsidRPr="00562234" w:rsidRDefault="00562234" w:rsidP="007969F1">
      <w:pPr>
        <w:ind w:left="567"/>
        <w:jc w:val="both"/>
        <w:rPr>
          <w:lang w:val="vi-VN"/>
        </w:rPr>
      </w:pPr>
      <w:r w:rsidRPr="00562234">
        <w:rPr>
          <w:lang w:val="vi-VN"/>
        </w:rPr>
        <w:t>+ Suy thận, tắc nghẽn 2 bên, tắc nghẽn trên thận độc nhất.</w:t>
      </w:r>
    </w:p>
    <w:p w14:paraId="7FECAEFE" w14:textId="00037CEF" w:rsidR="002959AC" w:rsidRDefault="00562234" w:rsidP="004A2383">
      <w:pPr>
        <w:jc w:val="both"/>
        <w:rPr>
          <w:lang w:val="vi-VN"/>
        </w:rPr>
      </w:pPr>
      <w:r w:rsidRPr="00562234">
        <w:rPr>
          <w:lang w:val="vi-VN"/>
        </w:rPr>
        <w:t>-&gt; Sau đó sẽ chọn phương pháp:</w:t>
      </w:r>
    </w:p>
    <w:p w14:paraId="5F2698A4" w14:textId="735D4463" w:rsidR="00562234" w:rsidRDefault="00B00668" w:rsidP="004A2383">
      <w:pPr>
        <w:jc w:val="both"/>
        <w:rPr>
          <w:lang w:val="vi-VN"/>
        </w:rPr>
      </w:pPr>
      <w:r w:rsidRPr="00B00668">
        <w:rPr>
          <w:noProof/>
          <w:lang w:val="vi-VN"/>
        </w:rPr>
        <w:drawing>
          <wp:inline distT="0" distB="0" distL="0" distR="0" wp14:anchorId="5C15740A" wp14:editId="3424A9E2">
            <wp:extent cx="3798277" cy="3338649"/>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11"/>
                    <a:stretch>
                      <a:fillRect/>
                    </a:stretch>
                  </pic:blipFill>
                  <pic:spPr>
                    <a:xfrm>
                      <a:off x="0" y="0"/>
                      <a:ext cx="3809603" cy="3348604"/>
                    </a:xfrm>
                    <a:prstGeom prst="rect">
                      <a:avLst/>
                    </a:prstGeom>
                  </pic:spPr>
                </pic:pic>
              </a:graphicData>
            </a:graphic>
          </wp:inline>
        </w:drawing>
      </w:r>
    </w:p>
    <w:p w14:paraId="1E9D30BF" w14:textId="77777777" w:rsidR="00B00668" w:rsidRPr="00B00668" w:rsidRDefault="00B00668" w:rsidP="004A2383">
      <w:pPr>
        <w:jc w:val="both"/>
        <w:rPr>
          <w:lang w:val="vi-VN"/>
        </w:rPr>
      </w:pPr>
      <w:r w:rsidRPr="00B00668">
        <w:rPr>
          <w:lang w:val="vi-VN"/>
        </w:rPr>
        <w:t>- URS có cơ hội tốt hơn để đảm bảo không còn sỏi với chỉ 1 thủ thuật duy nhất</w:t>
      </w:r>
    </w:p>
    <w:p w14:paraId="0F63C2A4" w14:textId="77777777" w:rsidR="00B00668" w:rsidRPr="00B00668" w:rsidRDefault="00B00668" w:rsidP="004A2383">
      <w:pPr>
        <w:jc w:val="both"/>
        <w:rPr>
          <w:lang w:val="vi-VN"/>
        </w:rPr>
      </w:pPr>
      <w:r w:rsidRPr="00B00668">
        <w:rPr>
          <w:lang w:val="vi-VN"/>
        </w:rPr>
        <w:t>- URS có tỷ lệ biến chứng cao hơn SWL</w:t>
      </w:r>
    </w:p>
    <w:p w14:paraId="012ECA59" w14:textId="77777777" w:rsidR="00B00668" w:rsidRPr="00B00668" w:rsidRDefault="00B00668" w:rsidP="004A2383">
      <w:pPr>
        <w:jc w:val="both"/>
        <w:rPr>
          <w:lang w:val="vi-VN"/>
        </w:rPr>
      </w:pPr>
      <w:r w:rsidRPr="009B3E75">
        <w:rPr>
          <w:b/>
          <w:bCs/>
          <w:lang w:val="vi-VN"/>
        </w:rPr>
        <w:t>- Béo phì nặng</w:t>
      </w:r>
      <w:r w:rsidRPr="00B00668">
        <w:rPr>
          <w:lang w:val="vi-VN"/>
        </w:rPr>
        <w:t xml:space="preserve"> thì URS như là biện pháp đầu tay</w:t>
      </w:r>
    </w:p>
    <w:p w14:paraId="7A18A9BD" w14:textId="7B543025" w:rsidR="00B00668" w:rsidRDefault="00B00668" w:rsidP="004A2383">
      <w:pPr>
        <w:jc w:val="both"/>
        <w:rPr>
          <w:lang w:val="vi-VN"/>
        </w:rPr>
      </w:pPr>
      <w:r w:rsidRPr="00B00668">
        <w:rPr>
          <w:lang w:val="vi-VN"/>
        </w:rPr>
        <w:t>*Tóm lại: Sỏi &lt;10 mm thì URS và SWL là cân bằng, sỏi &gt;10mm thì ưu tiên URS hơn. Khác nhau giữa đoạn gần đoạn xa chỉ là đoạn gần có thể URS thuận dòng hoặc ngược dòng thôi.</w:t>
      </w:r>
    </w:p>
    <w:p w14:paraId="0E8AA5D1" w14:textId="76FAF14E" w:rsidR="00B453AB" w:rsidRPr="00B453AB" w:rsidRDefault="00B453AB" w:rsidP="00F93C18">
      <w:pPr>
        <w:pStyle w:val="u3"/>
        <w:rPr>
          <w:b w:val="0"/>
          <w:bCs/>
          <w:lang w:val="vi-VN"/>
        </w:rPr>
      </w:pPr>
      <w:r w:rsidRPr="00B453AB">
        <w:rPr>
          <w:lang w:val="vi-VN"/>
        </w:rPr>
        <w:t>V</w:t>
      </w:r>
      <w:r w:rsidR="00235F8E">
        <w:rPr>
          <w:lang w:val="vi-VN"/>
        </w:rPr>
        <w:t>I</w:t>
      </w:r>
      <w:r w:rsidRPr="00B453AB">
        <w:rPr>
          <w:lang w:val="vi-VN"/>
        </w:rPr>
        <w:t>. PHÁC ĐỒ SỎI THẬN:</w:t>
      </w:r>
    </w:p>
    <w:p w14:paraId="780803E3" w14:textId="77777777" w:rsidR="00B453AB" w:rsidRPr="00DC6A8C" w:rsidRDefault="00B453AB" w:rsidP="00B453AB">
      <w:pPr>
        <w:jc w:val="both"/>
        <w:rPr>
          <w:strike/>
          <w:lang w:val="vi-VN"/>
        </w:rPr>
      </w:pPr>
      <w:r w:rsidRPr="00DC6A8C">
        <w:rPr>
          <w:strike/>
          <w:lang w:val="vi-VN"/>
        </w:rPr>
        <w:t>- Nên can thiệp cho sỏi &gt;5mm</w:t>
      </w:r>
    </w:p>
    <w:p w14:paraId="668A07CF" w14:textId="77777777" w:rsidR="00B453AB" w:rsidRPr="00B453AB" w:rsidRDefault="00B453AB" w:rsidP="00B453AB">
      <w:pPr>
        <w:jc w:val="both"/>
        <w:rPr>
          <w:lang w:val="vi-VN"/>
        </w:rPr>
      </w:pPr>
      <w:r w:rsidRPr="00B453AB">
        <w:rPr>
          <w:lang w:val="vi-VN"/>
        </w:rPr>
        <w:t>- Nếu là sỏi acid uric có thể uống thuốc tan sỏi</w:t>
      </w:r>
    </w:p>
    <w:p w14:paraId="585A8337" w14:textId="77777777" w:rsidR="00B453AB" w:rsidRPr="00B453AB" w:rsidRDefault="00B453AB" w:rsidP="00B453AB">
      <w:pPr>
        <w:jc w:val="both"/>
        <w:rPr>
          <w:lang w:val="vi-VN"/>
        </w:rPr>
      </w:pPr>
      <w:r w:rsidRPr="00B453AB">
        <w:rPr>
          <w:lang w:val="vi-VN"/>
        </w:rPr>
        <w:t>- Chỉ định can thiệp tích cực:</w:t>
      </w:r>
    </w:p>
    <w:p w14:paraId="2368A7DA" w14:textId="77777777" w:rsidR="00B453AB" w:rsidRPr="00B453AB" w:rsidRDefault="00B453AB" w:rsidP="00B453AB">
      <w:pPr>
        <w:ind w:left="567"/>
        <w:jc w:val="both"/>
        <w:rPr>
          <w:lang w:val="vi-VN"/>
        </w:rPr>
      </w:pPr>
      <w:r w:rsidRPr="00B453AB">
        <w:rPr>
          <w:lang w:val="vi-VN"/>
        </w:rPr>
        <w:t>+ Sỏi lớn dần</w:t>
      </w:r>
    </w:p>
    <w:p w14:paraId="00FC2BFE" w14:textId="77777777" w:rsidR="00B453AB" w:rsidRPr="00B453AB" w:rsidRDefault="00B453AB" w:rsidP="00B453AB">
      <w:pPr>
        <w:ind w:left="567"/>
        <w:jc w:val="both"/>
        <w:rPr>
          <w:lang w:val="vi-VN"/>
        </w:rPr>
      </w:pPr>
      <w:r w:rsidRPr="00B453AB">
        <w:rPr>
          <w:lang w:val="vi-VN"/>
        </w:rPr>
        <w:t>+ Sỏi ở BN có nguy cơ cao hình thành sỏi</w:t>
      </w:r>
    </w:p>
    <w:p w14:paraId="653061EC" w14:textId="77777777" w:rsidR="00B453AB" w:rsidRPr="00B453AB" w:rsidRDefault="00B453AB" w:rsidP="00B453AB">
      <w:pPr>
        <w:ind w:left="567"/>
        <w:jc w:val="both"/>
        <w:rPr>
          <w:lang w:val="vi-VN"/>
        </w:rPr>
      </w:pPr>
      <w:r w:rsidRPr="00B453AB">
        <w:rPr>
          <w:lang w:val="vi-VN"/>
        </w:rPr>
        <w:t>+ Tắc nghẽn do sỏi</w:t>
      </w:r>
    </w:p>
    <w:p w14:paraId="0C2992D9" w14:textId="77777777" w:rsidR="00B453AB" w:rsidRPr="00B453AB" w:rsidRDefault="00B453AB" w:rsidP="00B453AB">
      <w:pPr>
        <w:ind w:left="567"/>
        <w:jc w:val="both"/>
        <w:rPr>
          <w:lang w:val="vi-VN"/>
        </w:rPr>
      </w:pPr>
      <w:r w:rsidRPr="00B453AB">
        <w:rPr>
          <w:lang w:val="vi-VN"/>
        </w:rPr>
        <w:t>+ Sỏi có triệu chứng: Đau hoặc tiểu máu</w:t>
      </w:r>
    </w:p>
    <w:p w14:paraId="31F3544B" w14:textId="77777777" w:rsidR="00B453AB" w:rsidRPr="00B453AB" w:rsidRDefault="00B453AB" w:rsidP="00B453AB">
      <w:pPr>
        <w:ind w:left="567"/>
        <w:jc w:val="both"/>
        <w:rPr>
          <w:lang w:val="vi-VN"/>
        </w:rPr>
      </w:pPr>
      <w:r w:rsidRPr="00B453AB">
        <w:rPr>
          <w:lang w:val="vi-VN"/>
        </w:rPr>
        <w:t>+ Sỏi &gt;15mm</w:t>
      </w:r>
    </w:p>
    <w:p w14:paraId="60E4542B" w14:textId="5EF58355" w:rsidR="004A2383" w:rsidRDefault="00B453AB" w:rsidP="00B453AB">
      <w:pPr>
        <w:ind w:left="567"/>
        <w:jc w:val="both"/>
        <w:rPr>
          <w:lang w:val="vi-VN"/>
        </w:rPr>
      </w:pPr>
      <w:r w:rsidRPr="00B453AB">
        <w:rPr>
          <w:lang w:val="vi-VN"/>
        </w:rPr>
        <w:t>+ Sỏi &lt;15mm nếu không theo dõi được</w:t>
      </w:r>
    </w:p>
    <w:p w14:paraId="4FDD498A" w14:textId="77777777" w:rsidR="00B453AB" w:rsidRPr="00B453AB" w:rsidRDefault="00B453AB" w:rsidP="00B453AB">
      <w:pPr>
        <w:ind w:left="567"/>
        <w:jc w:val="both"/>
        <w:rPr>
          <w:lang w:val="vi-VN"/>
        </w:rPr>
      </w:pPr>
      <w:r w:rsidRPr="00B453AB">
        <w:rPr>
          <w:lang w:val="vi-VN"/>
        </w:rPr>
        <w:lastRenderedPageBreak/>
        <w:t xml:space="preserve">+ BN muốn </w:t>
      </w:r>
    </w:p>
    <w:p w14:paraId="775B16B6" w14:textId="77777777" w:rsidR="00B453AB" w:rsidRPr="00B453AB" w:rsidRDefault="00B453AB" w:rsidP="00B453AB">
      <w:pPr>
        <w:ind w:left="567"/>
        <w:jc w:val="both"/>
        <w:rPr>
          <w:lang w:val="vi-VN"/>
        </w:rPr>
      </w:pPr>
      <w:r w:rsidRPr="00B453AB">
        <w:rPr>
          <w:lang w:val="vi-VN"/>
        </w:rPr>
        <w:t>+ Bệnh đi kèm</w:t>
      </w:r>
    </w:p>
    <w:p w14:paraId="7C832D50" w14:textId="77777777" w:rsidR="00B453AB" w:rsidRPr="00B453AB" w:rsidRDefault="00B453AB" w:rsidP="00B453AB">
      <w:pPr>
        <w:ind w:left="567"/>
        <w:jc w:val="both"/>
        <w:rPr>
          <w:lang w:val="vi-VN"/>
        </w:rPr>
      </w:pPr>
      <w:r w:rsidRPr="00B453AB">
        <w:rPr>
          <w:lang w:val="vi-VN"/>
        </w:rPr>
        <w:t>+ Hoàn cảnh xã hội</w:t>
      </w:r>
    </w:p>
    <w:p w14:paraId="6F35A308" w14:textId="19625046" w:rsidR="00B453AB" w:rsidRPr="00DE0EBD" w:rsidRDefault="00B453AB" w:rsidP="00B453AB">
      <w:pPr>
        <w:jc w:val="both"/>
        <w:rPr>
          <w:b/>
          <w:lang w:val="vi-VN"/>
        </w:rPr>
      </w:pPr>
      <w:r w:rsidRPr="00DE0EBD">
        <w:rPr>
          <w:b/>
          <w:lang w:val="vi-VN"/>
        </w:rPr>
        <w:t>Tóm lại là sỏi thận thì không chờ nó tự ra được, nào mà có vấn đề cái là phải dứt nó luôn. Chỉ khi nào không triệu chứng thì mới xét đến lựa chọn theo dõi.</w:t>
      </w:r>
    </w:p>
    <w:p w14:paraId="10FAECCB" w14:textId="328CBB1A" w:rsidR="00B453AB" w:rsidRDefault="00695FAF" w:rsidP="00B453AB">
      <w:pPr>
        <w:jc w:val="both"/>
        <w:rPr>
          <w:lang w:val="vi-VN"/>
        </w:rPr>
      </w:pPr>
      <w:r w:rsidRPr="00695FAF">
        <w:rPr>
          <w:noProof/>
          <w:lang w:val="vi-VN"/>
        </w:rPr>
        <w:drawing>
          <wp:inline distT="0" distB="0" distL="0" distR="0" wp14:anchorId="5BF2B3E7" wp14:editId="35AD579F">
            <wp:extent cx="3840178" cy="3094893"/>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2"/>
                    <a:stretch>
                      <a:fillRect/>
                    </a:stretch>
                  </pic:blipFill>
                  <pic:spPr>
                    <a:xfrm>
                      <a:off x="0" y="0"/>
                      <a:ext cx="3857794" cy="3109090"/>
                    </a:xfrm>
                    <a:prstGeom prst="rect">
                      <a:avLst/>
                    </a:prstGeom>
                  </pic:spPr>
                </pic:pic>
              </a:graphicData>
            </a:graphic>
          </wp:inline>
        </w:drawing>
      </w:r>
    </w:p>
    <w:p w14:paraId="4CA77FF6" w14:textId="3A382026" w:rsidR="00195554" w:rsidRPr="00195554" w:rsidRDefault="00195554" w:rsidP="00195554">
      <w:pPr>
        <w:jc w:val="both"/>
        <w:rPr>
          <w:lang w:val="vi-VN"/>
        </w:rPr>
      </w:pPr>
      <w:r w:rsidRPr="00195554">
        <w:rPr>
          <w:lang w:val="vi-VN"/>
        </w:rPr>
        <w:t>- Sỏi &gt;20mm thì ưu tiên PNL vì nó không phụ thuộc vào kích thước sỏi. Tuy nhiên khi không PNL được thì RIRS là lựa chọn hàng đầu.</w:t>
      </w:r>
    </w:p>
    <w:p w14:paraId="50E4E5E5" w14:textId="77777777" w:rsidR="00195554" w:rsidRPr="00195554" w:rsidRDefault="00195554" w:rsidP="00195554">
      <w:pPr>
        <w:jc w:val="both"/>
        <w:rPr>
          <w:lang w:val="vi-VN"/>
        </w:rPr>
      </w:pPr>
      <w:r w:rsidRPr="00195554">
        <w:rPr>
          <w:lang w:val="vi-VN"/>
        </w:rPr>
        <w:t>- Sỏi &lt;10mm thì lúc đó PNL xâm lấn không còn là hàng đầu, SWL hoặc RIRS</w:t>
      </w:r>
    </w:p>
    <w:p w14:paraId="785460BF" w14:textId="77777777" w:rsidR="00195554" w:rsidRPr="00195554" w:rsidRDefault="00195554" w:rsidP="00195554">
      <w:pPr>
        <w:jc w:val="both"/>
        <w:rPr>
          <w:lang w:val="vi-VN"/>
        </w:rPr>
      </w:pPr>
      <w:r w:rsidRPr="00195554">
        <w:rPr>
          <w:lang w:val="vi-VN"/>
        </w:rPr>
        <w:t>- Sỏi 10-20mm nếu ở cực trên, giữa thì 3 lựa chọn tương đồng</w:t>
      </w:r>
    </w:p>
    <w:p w14:paraId="0D4EC658" w14:textId="70D8F2EB" w:rsidR="00195554" w:rsidRPr="00195554" w:rsidRDefault="00195554" w:rsidP="00195554">
      <w:pPr>
        <w:jc w:val="both"/>
        <w:rPr>
          <w:lang w:val="vi-VN"/>
        </w:rPr>
      </w:pPr>
      <w:r w:rsidRPr="00195554">
        <w:rPr>
          <w:lang w:val="vi-VN"/>
        </w:rPr>
        <w:t>- Sỏi 10-20mm ở cực dưới thì nên thực hiện PNL hoặc RIRS vì hiệu quả của SWL bị hạn chế. (có các yếu tố thuận lợi của nó, không nhớ nổi đâu)</w:t>
      </w:r>
    </w:p>
    <w:p w14:paraId="07A7B86B" w14:textId="221BE467" w:rsidR="00695FAF" w:rsidRDefault="00195554" w:rsidP="00195554">
      <w:pPr>
        <w:jc w:val="both"/>
        <w:rPr>
          <w:lang w:val="vi-VN"/>
        </w:rPr>
      </w:pPr>
      <w:r w:rsidRPr="00195554">
        <w:rPr>
          <w:b/>
          <w:bCs/>
          <w:lang w:val="vi-VN"/>
        </w:rPr>
        <w:t>PHẪU THUẬT:</w:t>
      </w:r>
      <w:r w:rsidRPr="00195554">
        <w:rPr>
          <w:lang w:val="vi-VN"/>
        </w:rPr>
        <w:t xml:space="preserve"> Hiếm dùng, khi mấy cái kia thất bại</w:t>
      </w:r>
    </w:p>
    <w:p w14:paraId="76653D9E" w14:textId="77777777" w:rsidR="00B46AFD" w:rsidRPr="00B46AFD" w:rsidRDefault="00B46AFD" w:rsidP="00B46AFD">
      <w:pPr>
        <w:jc w:val="both"/>
        <w:rPr>
          <w:b/>
          <w:bCs/>
          <w:lang w:val="vi-VN"/>
        </w:rPr>
      </w:pPr>
      <w:r w:rsidRPr="00B46AFD">
        <w:rPr>
          <w:b/>
          <w:bCs/>
          <w:lang w:val="vi-VN"/>
        </w:rPr>
        <w:t>CÁC CHỐNG CHỈ ĐỊNH:</w:t>
      </w:r>
    </w:p>
    <w:p w14:paraId="24F9D45B" w14:textId="77777777" w:rsidR="00B46AFD" w:rsidRPr="00B46AFD" w:rsidRDefault="00B46AFD" w:rsidP="00B46AFD">
      <w:pPr>
        <w:jc w:val="both"/>
        <w:rPr>
          <w:lang w:val="vi-VN"/>
        </w:rPr>
      </w:pPr>
      <w:r w:rsidRPr="00B46AFD">
        <w:rPr>
          <w:lang w:val="vi-VN"/>
        </w:rPr>
        <w:t>1. SWL:</w:t>
      </w:r>
    </w:p>
    <w:p w14:paraId="1F546793" w14:textId="77777777" w:rsidR="00B46AFD" w:rsidRPr="00B46AFD" w:rsidRDefault="00B46AFD" w:rsidP="00B46AFD">
      <w:pPr>
        <w:jc w:val="both"/>
        <w:rPr>
          <w:lang w:val="vi-VN"/>
        </w:rPr>
      </w:pPr>
      <w:r w:rsidRPr="00B46AFD">
        <w:rPr>
          <w:lang w:val="vi-VN"/>
        </w:rPr>
        <w:t>- Có thai</w:t>
      </w:r>
    </w:p>
    <w:p w14:paraId="041634F1" w14:textId="77777777" w:rsidR="00B46AFD" w:rsidRPr="00B46AFD" w:rsidRDefault="00B46AFD" w:rsidP="00B46AFD">
      <w:pPr>
        <w:jc w:val="both"/>
        <w:rPr>
          <w:lang w:val="vi-VN"/>
        </w:rPr>
      </w:pPr>
      <w:r w:rsidRPr="00B46AFD">
        <w:rPr>
          <w:lang w:val="vi-VN"/>
        </w:rPr>
        <w:t>- Suy gan, suy thận</w:t>
      </w:r>
    </w:p>
    <w:p w14:paraId="62F9C06A" w14:textId="77777777" w:rsidR="00B46AFD" w:rsidRPr="00B46AFD" w:rsidRDefault="00B46AFD" w:rsidP="00B46AFD">
      <w:pPr>
        <w:jc w:val="both"/>
        <w:rPr>
          <w:lang w:val="vi-VN"/>
        </w:rPr>
      </w:pPr>
      <w:r w:rsidRPr="00B46AFD">
        <w:rPr>
          <w:lang w:val="vi-VN"/>
        </w:rPr>
        <w:t>2. PNL</w:t>
      </w:r>
    </w:p>
    <w:p w14:paraId="22578B8F" w14:textId="77777777" w:rsidR="00B46AFD" w:rsidRPr="00B46AFD" w:rsidRDefault="00B46AFD" w:rsidP="00B46AFD">
      <w:pPr>
        <w:jc w:val="both"/>
        <w:rPr>
          <w:lang w:val="vi-VN"/>
        </w:rPr>
      </w:pPr>
      <w:r w:rsidRPr="00B46AFD">
        <w:rPr>
          <w:lang w:val="vi-VN"/>
        </w:rPr>
        <w:t>- Có thai</w:t>
      </w:r>
    </w:p>
    <w:p w14:paraId="1391B9C1" w14:textId="77777777" w:rsidR="00B46AFD" w:rsidRPr="00B46AFD" w:rsidRDefault="00B46AFD" w:rsidP="00B46AFD">
      <w:pPr>
        <w:jc w:val="both"/>
        <w:rPr>
          <w:lang w:val="vi-VN"/>
        </w:rPr>
      </w:pPr>
      <w:r w:rsidRPr="00B46AFD">
        <w:rPr>
          <w:lang w:val="vi-VN"/>
        </w:rPr>
        <w:t>- Rối loạn đông máu: Ngừng Salicylate 10 ngày</w:t>
      </w:r>
    </w:p>
    <w:p w14:paraId="588FDB8E" w14:textId="77777777" w:rsidR="00B46AFD" w:rsidRPr="00B46AFD" w:rsidRDefault="00B46AFD" w:rsidP="00B46AFD">
      <w:pPr>
        <w:jc w:val="both"/>
        <w:rPr>
          <w:lang w:val="vi-VN"/>
        </w:rPr>
      </w:pPr>
      <w:r w:rsidRPr="00B46AFD">
        <w:rPr>
          <w:lang w:val="vi-VN"/>
        </w:rPr>
        <w:t>3. URS</w:t>
      </w:r>
    </w:p>
    <w:p w14:paraId="21E6CA81" w14:textId="2E35BBBD" w:rsidR="00B46AFD" w:rsidRPr="00B46AFD" w:rsidRDefault="00B46AFD" w:rsidP="00B46AFD">
      <w:pPr>
        <w:jc w:val="both"/>
        <w:rPr>
          <w:lang w:val="vi-VN"/>
        </w:rPr>
      </w:pPr>
      <w:r w:rsidRPr="00B46AFD">
        <w:rPr>
          <w:lang w:val="vi-VN"/>
        </w:rPr>
        <w:t xml:space="preserve">- </w:t>
      </w:r>
      <w:r w:rsidR="002C6FCD">
        <w:t>H</w:t>
      </w:r>
      <w:r w:rsidRPr="00B46AFD">
        <w:rPr>
          <w:lang w:val="vi-VN"/>
        </w:rPr>
        <w:t>ẹp niệu đạo</w:t>
      </w:r>
    </w:p>
    <w:p w14:paraId="2DF36A44" w14:textId="77777777" w:rsidR="00B46AFD" w:rsidRPr="00B46AFD" w:rsidRDefault="00B46AFD" w:rsidP="00B46AFD">
      <w:pPr>
        <w:jc w:val="both"/>
        <w:rPr>
          <w:lang w:val="vi-VN"/>
        </w:rPr>
      </w:pPr>
      <w:r w:rsidRPr="00B46AFD">
        <w:rPr>
          <w:lang w:val="vi-VN"/>
        </w:rPr>
        <w:t>- Bướu lành TLT</w:t>
      </w:r>
    </w:p>
    <w:p w14:paraId="6E407D67" w14:textId="77777777" w:rsidR="00B46AFD" w:rsidRPr="00B46AFD" w:rsidRDefault="00B46AFD" w:rsidP="00B46AFD">
      <w:pPr>
        <w:jc w:val="both"/>
        <w:rPr>
          <w:lang w:val="vi-VN"/>
        </w:rPr>
      </w:pPr>
      <w:r w:rsidRPr="00B46AFD">
        <w:rPr>
          <w:lang w:val="vi-VN"/>
        </w:rPr>
        <w:lastRenderedPageBreak/>
        <w:t>- Hẹp xơ miệng NQ</w:t>
      </w:r>
    </w:p>
    <w:p w14:paraId="3B17DC4B" w14:textId="77777777" w:rsidR="00B46AFD" w:rsidRPr="00B46AFD" w:rsidRDefault="00B46AFD" w:rsidP="00B46AFD">
      <w:pPr>
        <w:jc w:val="both"/>
        <w:rPr>
          <w:lang w:val="vi-VN"/>
        </w:rPr>
      </w:pPr>
      <w:r w:rsidRPr="00B46AFD">
        <w:rPr>
          <w:lang w:val="vi-VN"/>
        </w:rPr>
        <w:t>- PT cũ đường tiết niệu</w:t>
      </w:r>
    </w:p>
    <w:p w14:paraId="1D6AF719" w14:textId="77777777" w:rsidR="00B46AFD" w:rsidRPr="00B46AFD" w:rsidRDefault="00B46AFD" w:rsidP="00B46AFD">
      <w:pPr>
        <w:jc w:val="both"/>
        <w:rPr>
          <w:lang w:val="vi-VN"/>
        </w:rPr>
      </w:pPr>
      <w:r w:rsidRPr="00B46AFD">
        <w:rPr>
          <w:lang w:val="vi-VN"/>
        </w:rPr>
        <w:t>- Bướu đường tiểu dưới</w:t>
      </w:r>
    </w:p>
    <w:p w14:paraId="716FC5ED" w14:textId="5D417B78" w:rsidR="006F13A9" w:rsidRDefault="00B46AFD" w:rsidP="004A2383">
      <w:pPr>
        <w:jc w:val="both"/>
        <w:rPr>
          <w:lang w:val="vi-VN"/>
        </w:rPr>
      </w:pPr>
      <w:r w:rsidRPr="00B46AFD">
        <w:rPr>
          <w:lang w:val="vi-VN"/>
        </w:rPr>
        <w:t>-&gt; Các tắc nghẽn làm cho nội soi k qua đượ</w:t>
      </w:r>
      <w:r>
        <w:rPr>
          <w:lang w:val="vi-VN"/>
        </w:rPr>
        <w:t>c.</w:t>
      </w:r>
    </w:p>
    <w:p w14:paraId="342A88B4" w14:textId="4E9F8BFB" w:rsidR="006F13A9" w:rsidRPr="00392C6A" w:rsidRDefault="00CA27D4" w:rsidP="00392C6A">
      <w:pPr>
        <w:pStyle w:val="u2"/>
      </w:pPr>
      <w:r>
        <w:t>ĐỀ TN</w:t>
      </w:r>
    </w:p>
    <w:p w14:paraId="36E9D395" w14:textId="116ABBDE" w:rsidR="00CA27D4" w:rsidRDefault="00CA27D4" w:rsidP="00CA27D4">
      <w:r>
        <w:t>YLT2020</w:t>
      </w:r>
      <w:r w:rsidRPr="00CA27D4">
        <w:rPr>
          <w:noProof/>
        </w:rPr>
        <w:drawing>
          <wp:inline distT="0" distB="0" distL="0" distR="0" wp14:anchorId="46B5F4B0" wp14:editId="518BBBB2">
            <wp:extent cx="6691630" cy="1274445"/>
            <wp:effectExtent l="0" t="0" r="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13"/>
                    <a:stretch>
                      <a:fillRect/>
                    </a:stretch>
                  </pic:blipFill>
                  <pic:spPr>
                    <a:xfrm>
                      <a:off x="0" y="0"/>
                      <a:ext cx="6691630" cy="1274445"/>
                    </a:xfrm>
                    <a:prstGeom prst="rect">
                      <a:avLst/>
                    </a:prstGeom>
                  </pic:spPr>
                </pic:pic>
              </a:graphicData>
            </a:graphic>
          </wp:inline>
        </w:drawing>
      </w:r>
    </w:p>
    <w:p w14:paraId="0B44461E" w14:textId="45446DE4" w:rsidR="00CA27D4" w:rsidRDefault="00CA27D4" w:rsidP="00CA27D4">
      <w:r>
        <w:t>Key: sỏi thận &gt;2cm</w:t>
      </w:r>
    </w:p>
    <w:p w14:paraId="320DC363" w14:textId="7D630FC3" w:rsidR="00CA27D4" w:rsidRPr="00CA27D4" w:rsidRDefault="00DF4D0E" w:rsidP="00CA27D4">
      <w:r>
        <w:t>Y14L1</w:t>
      </w:r>
      <w:r w:rsidRPr="00DF4D0E">
        <w:rPr>
          <w:noProof/>
        </w:rPr>
        <w:drawing>
          <wp:inline distT="0" distB="0" distL="0" distR="0" wp14:anchorId="5C60AA9E" wp14:editId="016934AC">
            <wp:extent cx="6691630" cy="1374140"/>
            <wp:effectExtent l="0" t="0" r="0" b="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14"/>
                    <a:stretch>
                      <a:fillRect/>
                    </a:stretch>
                  </pic:blipFill>
                  <pic:spPr>
                    <a:xfrm>
                      <a:off x="0" y="0"/>
                      <a:ext cx="6691630" cy="1374140"/>
                    </a:xfrm>
                    <a:prstGeom prst="rect">
                      <a:avLst/>
                    </a:prstGeom>
                  </pic:spPr>
                </pic:pic>
              </a:graphicData>
            </a:graphic>
          </wp:inline>
        </w:drawing>
      </w:r>
    </w:p>
    <w:p w14:paraId="34C1979B" w14:textId="25286132" w:rsidR="0071066A" w:rsidRDefault="00DF4D0E" w:rsidP="00CA27D4">
      <w:r>
        <w:t>Y14L2</w:t>
      </w:r>
      <w:r w:rsidR="0071066A" w:rsidRPr="0071066A">
        <w:rPr>
          <w:noProof/>
        </w:rPr>
        <w:drawing>
          <wp:inline distT="0" distB="0" distL="0" distR="0" wp14:anchorId="06B8D6E3" wp14:editId="7C188825">
            <wp:extent cx="6592220" cy="1324160"/>
            <wp:effectExtent l="0" t="0" r="0" b="9525"/>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15"/>
                    <a:stretch>
                      <a:fillRect/>
                    </a:stretch>
                  </pic:blipFill>
                  <pic:spPr>
                    <a:xfrm>
                      <a:off x="0" y="0"/>
                      <a:ext cx="6592220" cy="1324160"/>
                    </a:xfrm>
                    <a:prstGeom prst="rect">
                      <a:avLst/>
                    </a:prstGeom>
                  </pic:spPr>
                </pic:pic>
              </a:graphicData>
            </a:graphic>
          </wp:inline>
        </w:drawing>
      </w:r>
      <w:r w:rsidR="0071066A">
        <w:t>Key: sỏi san hô + NTT tái phát =&gt; C</w:t>
      </w:r>
    </w:p>
    <w:p w14:paraId="5934FA8A" w14:textId="77777777" w:rsidR="00F21F4E" w:rsidRDefault="008766A4" w:rsidP="00CA27D4">
      <w:r w:rsidRPr="008766A4">
        <w:rPr>
          <w:noProof/>
        </w:rPr>
        <w:drawing>
          <wp:inline distT="0" distB="0" distL="0" distR="0" wp14:anchorId="6B9ADD9B" wp14:editId="2F346AA3">
            <wp:extent cx="6373114" cy="800212"/>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16"/>
                    <a:stretch>
                      <a:fillRect/>
                    </a:stretch>
                  </pic:blipFill>
                  <pic:spPr>
                    <a:xfrm>
                      <a:off x="0" y="0"/>
                      <a:ext cx="6373114" cy="800212"/>
                    </a:xfrm>
                    <a:prstGeom prst="rect">
                      <a:avLst/>
                    </a:prstGeom>
                  </pic:spPr>
                </pic:pic>
              </a:graphicData>
            </a:graphic>
          </wp:inline>
        </w:drawing>
      </w:r>
      <w:r w:rsidR="00EC7262" w:rsidRPr="00EC7262">
        <w:rPr>
          <w:noProof/>
        </w:rPr>
        <w:drawing>
          <wp:inline distT="0" distB="0" distL="0" distR="0" wp14:anchorId="014DAB41" wp14:editId="46F8245D">
            <wp:extent cx="6392174" cy="1270239"/>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17"/>
                    <a:stretch>
                      <a:fillRect/>
                    </a:stretch>
                  </pic:blipFill>
                  <pic:spPr>
                    <a:xfrm>
                      <a:off x="0" y="0"/>
                      <a:ext cx="6413329" cy="1274443"/>
                    </a:xfrm>
                    <a:prstGeom prst="rect">
                      <a:avLst/>
                    </a:prstGeom>
                  </pic:spPr>
                </pic:pic>
              </a:graphicData>
            </a:graphic>
          </wp:inline>
        </w:drawing>
      </w:r>
      <w:r w:rsidR="00785902">
        <w:t xml:space="preserve"> </w:t>
      </w:r>
    </w:p>
    <w:p w14:paraId="18A7181F" w14:textId="77777777" w:rsidR="007156B9" w:rsidRDefault="00F21F4E" w:rsidP="00CA27D4">
      <w:r w:rsidRPr="00F21F4E">
        <w:rPr>
          <w:noProof/>
        </w:rPr>
        <w:lastRenderedPageBreak/>
        <w:drawing>
          <wp:inline distT="0" distB="0" distL="0" distR="0" wp14:anchorId="6F80AD79" wp14:editId="44D0A6BC">
            <wp:extent cx="4916659" cy="1630644"/>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18"/>
                    <a:stretch>
                      <a:fillRect/>
                    </a:stretch>
                  </pic:blipFill>
                  <pic:spPr>
                    <a:xfrm>
                      <a:off x="0" y="0"/>
                      <a:ext cx="4931939" cy="1635712"/>
                    </a:xfrm>
                    <a:prstGeom prst="rect">
                      <a:avLst/>
                    </a:prstGeom>
                  </pic:spPr>
                </pic:pic>
              </a:graphicData>
            </a:graphic>
          </wp:inline>
        </w:drawing>
      </w:r>
    </w:p>
    <w:p w14:paraId="4D0C7E62" w14:textId="36BA0037" w:rsidR="0071066A" w:rsidRPr="00CA27D4" w:rsidRDefault="00EC7262" w:rsidP="00CA27D4">
      <w:r>
        <w:t>Key</w:t>
      </w:r>
      <w:r w:rsidR="00F21F4E">
        <w:rPr>
          <w:lang w:val="vi-VN"/>
        </w:rPr>
        <w:t xml:space="preserve"> </w:t>
      </w:r>
      <w:r>
        <w:t xml:space="preserve">Sỏi thận 10mm =&gt; </w:t>
      </w:r>
      <w:r w:rsidR="001C69E6">
        <w:t>Tán sỏi ngoài cơ thể hoặc ngược dòng lấy sỏi</w:t>
      </w:r>
    </w:p>
    <w:p w14:paraId="2298610F" w14:textId="7ED91453" w:rsidR="006D20F6" w:rsidRDefault="001C69E6" w:rsidP="00CA27D4">
      <w:r>
        <w:t>Y15L1</w:t>
      </w:r>
      <w:r w:rsidR="006D20F6" w:rsidRPr="006D20F6">
        <w:rPr>
          <w:noProof/>
        </w:rPr>
        <w:drawing>
          <wp:inline distT="0" distB="0" distL="0" distR="0" wp14:anchorId="42606C7A" wp14:editId="409B91E0">
            <wp:extent cx="6691630" cy="1576070"/>
            <wp:effectExtent l="0" t="0" r="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19"/>
                    <a:stretch>
                      <a:fillRect/>
                    </a:stretch>
                  </pic:blipFill>
                  <pic:spPr>
                    <a:xfrm>
                      <a:off x="0" y="0"/>
                      <a:ext cx="6691630" cy="1576070"/>
                    </a:xfrm>
                    <a:prstGeom prst="rect">
                      <a:avLst/>
                    </a:prstGeom>
                  </pic:spPr>
                </pic:pic>
              </a:graphicData>
            </a:graphic>
          </wp:inline>
        </w:drawing>
      </w:r>
      <w:r w:rsidR="006D20F6">
        <w:t>Sỏi thận 3cm</w:t>
      </w:r>
    </w:p>
    <w:p w14:paraId="6D66CB05" w14:textId="5AC95369" w:rsidR="00B06C3B" w:rsidRDefault="00B06C3B" w:rsidP="00CA27D4">
      <w:r w:rsidRPr="00B06C3B">
        <w:rPr>
          <w:noProof/>
        </w:rPr>
        <w:drawing>
          <wp:inline distT="0" distB="0" distL="0" distR="0" wp14:anchorId="46118DDA" wp14:editId="291C5621">
            <wp:extent cx="6691630" cy="1245235"/>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20"/>
                    <a:stretch>
                      <a:fillRect/>
                    </a:stretch>
                  </pic:blipFill>
                  <pic:spPr>
                    <a:xfrm>
                      <a:off x="0" y="0"/>
                      <a:ext cx="6691630" cy="1245235"/>
                    </a:xfrm>
                    <a:prstGeom prst="rect">
                      <a:avLst/>
                    </a:prstGeom>
                  </pic:spPr>
                </pic:pic>
              </a:graphicData>
            </a:graphic>
          </wp:inline>
        </w:drawing>
      </w:r>
      <w:r>
        <w:t>Cấp cứu: NT tiểu trên + sỏi</w:t>
      </w:r>
    </w:p>
    <w:p w14:paraId="01AB7EB4" w14:textId="75238BEA" w:rsidR="006D20F6" w:rsidRPr="00CA27D4" w:rsidRDefault="004A36DE" w:rsidP="00CA27D4">
      <w:r>
        <w:t>Y15L2</w:t>
      </w:r>
      <w:r w:rsidRPr="004A36DE">
        <w:rPr>
          <w:noProof/>
        </w:rPr>
        <w:drawing>
          <wp:inline distT="0" distB="0" distL="0" distR="0" wp14:anchorId="6FBB7D8D" wp14:editId="6BB8C9F9">
            <wp:extent cx="6691630" cy="1176655"/>
            <wp:effectExtent l="0" t="0" r="0" b="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21"/>
                    <a:stretch>
                      <a:fillRect/>
                    </a:stretch>
                  </pic:blipFill>
                  <pic:spPr>
                    <a:xfrm>
                      <a:off x="0" y="0"/>
                      <a:ext cx="6691630" cy="1176655"/>
                    </a:xfrm>
                    <a:prstGeom prst="rect">
                      <a:avLst/>
                    </a:prstGeom>
                  </pic:spPr>
                </pic:pic>
              </a:graphicData>
            </a:graphic>
          </wp:inline>
        </w:drawing>
      </w:r>
    </w:p>
    <w:p w14:paraId="5A595D7A" w14:textId="5C469202" w:rsidR="00FE73A6" w:rsidRDefault="00FE73A6" w:rsidP="00CA27D4">
      <w:proofErr w:type="gramStart"/>
      <w:r>
        <w:t>Key ???</w:t>
      </w:r>
      <w:proofErr w:type="gramEnd"/>
    </w:p>
    <w:p w14:paraId="677ADE08" w14:textId="383066E2" w:rsidR="00FE73A6" w:rsidRDefault="00FE73A6" w:rsidP="00CA27D4">
      <w:r w:rsidRPr="00FE73A6">
        <w:rPr>
          <w:noProof/>
        </w:rPr>
        <w:lastRenderedPageBreak/>
        <w:drawing>
          <wp:inline distT="0" distB="0" distL="0" distR="0" wp14:anchorId="33E7B708" wp14:editId="139B2EBD">
            <wp:extent cx="6691630" cy="2889250"/>
            <wp:effectExtent l="0" t="0" r="0" b="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22"/>
                    <a:stretch>
                      <a:fillRect/>
                    </a:stretch>
                  </pic:blipFill>
                  <pic:spPr>
                    <a:xfrm>
                      <a:off x="0" y="0"/>
                      <a:ext cx="6691630" cy="2889250"/>
                    </a:xfrm>
                    <a:prstGeom prst="rect">
                      <a:avLst/>
                    </a:prstGeom>
                  </pic:spPr>
                </pic:pic>
              </a:graphicData>
            </a:graphic>
          </wp:inline>
        </w:drawing>
      </w:r>
    </w:p>
    <w:p w14:paraId="5D9A9E07" w14:textId="51A73928" w:rsidR="00FE73A6" w:rsidRPr="00CA27D4" w:rsidRDefault="00FE73A6" w:rsidP="00CA27D4">
      <w:r>
        <w:t xml:space="preserve">&lt;6m, mới ứ nước độ I, </w:t>
      </w:r>
      <w:r w:rsidR="00636028">
        <w:t>ứ nước độ mấy mới là chỉ định ngoại?</w:t>
      </w:r>
    </w:p>
    <w:p w14:paraId="690DA8FF" w14:textId="5C7341E1" w:rsidR="00A27537" w:rsidRPr="00CA27D4" w:rsidRDefault="00636028" w:rsidP="00CA27D4">
      <w:r>
        <w:t>YLT</w:t>
      </w:r>
      <w:r w:rsidR="00A27537">
        <w:t>2021</w:t>
      </w:r>
      <w:r w:rsidR="00E2340A" w:rsidRPr="00E2340A">
        <w:rPr>
          <w:noProof/>
        </w:rPr>
        <w:drawing>
          <wp:inline distT="0" distB="0" distL="0" distR="0" wp14:anchorId="6123A318" wp14:editId="789567AA">
            <wp:extent cx="6427679" cy="1829339"/>
            <wp:effectExtent l="0" t="0" r="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23"/>
                    <a:stretch>
                      <a:fillRect/>
                    </a:stretch>
                  </pic:blipFill>
                  <pic:spPr>
                    <a:xfrm>
                      <a:off x="0" y="0"/>
                      <a:ext cx="6435875" cy="1831672"/>
                    </a:xfrm>
                    <a:prstGeom prst="rect">
                      <a:avLst/>
                    </a:prstGeom>
                  </pic:spPr>
                </pic:pic>
              </a:graphicData>
            </a:graphic>
          </wp:inline>
        </w:drawing>
      </w:r>
    </w:p>
    <w:p w14:paraId="77F0D512" w14:textId="26C00B9E" w:rsidR="00DD64AB" w:rsidRDefault="00715E3D" w:rsidP="00CA27D4">
      <w:r>
        <w:rPr>
          <w:lang w:val="vi-VN"/>
        </w:rPr>
        <w:t>Sỏi niệu quản g</w:t>
      </w:r>
      <w:r w:rsidR="00DD64AB">
        <w:t>iá trị nhất: NCCT</w:t>
      </w:r>
    </w:p>
    <w:p w14:paraId="0979FDDC" w14:textId="35016ABA" w:rsidR="00F8479E" w:rsidRPr="00CA27D4" w:rsidRDefault="00DD64AB" w:rsidP="00CA27D4">
      <w:r w:rsidRPr="00DD64AB">
        <w:rPr>
          <w:noProof/>
        </w:rPr>
        <w:drawing>
          <wp:inline distT="0" distB="0" distL="0" distR="0" wp14:anchorId="126820F6" wp14:editId="3FC54A78">
            <wp:extent cx="6220693" cy="3381847"/>
            <wp:effectExtent l="0" t="0" r="8890" b="9525"/>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24"/>
                    <a:stretch>
                      <a:fillRect/>
                    </a:stretch>
                  </pic:blipFill>
                  <pic:spPr>
                    <a:xfrm>
                      <a:off x="0" y="0"/>
                      <a:ext cx="6220693" cy="3381847"/>
                    </a:xfrm>
                    <a:prstGeom prst="rect">
                      <a:avLst/>
                    </a:prstGeom>
                  </pic:spPr>
                </pic:pic>
              </a:graphicData>
            </a:graphic>
          </wp:inline>
        </w:drawing>
      </w:r>
    </w:p>
    <w:p w14:paraId="593DE40D" w14:textId="152CB3FC" w:rsidR="00DD64AB" w:rsidRDefault="00DD64AB" w:rsidP="00CA27D4">
      <w:r>
        <w:lastRenderedPageBreak/>
        <w:t>Sỏi &gt;3cm</w:t>
      </w:r>
    </w:p>
    <w:p w14:paraId="2882EFE3" w14:textId="0F6E553F" w:rsidR="00DD64AB" w:rsidRPr="00CA27D4" w:rsidRDefault="00D47288" w:rsidP="00CA27D4">
      <w:r w:rsidRPr="00D47288">
        <w:rPr>
          <w:noProof/>
        </w:rPr>
        <w:drawing>
          <wp:inline distT="0" distB="0" distL="0" distR="0" wp14:anchorId="16C912DA" wp14:editId="3AE4FB2E">
            <wp:extent cx="5839640" cy="1276528"/>
            <wp:effectExtent l="0" t="0" r="8890" b="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25"/>
                    <a:stretch>
                      <a:fillRect/>
                    </a:stretch>
                  </pic:blipFill>
                  <pic:spPr>
                    <a:xfrm>
                      <a:off x="0" y="0"/>
                      <a:ext cx="5839640" cy="1276528"/>
                    </a:xfrm>
                    <a:prstGeom prst="rect">
                      <a:avLst/>
                    </a:prstGeom>
                  </pic:spPr>
                </pic:pic>
              </a:graphicData>
            </a:graphic>
          </wp:inline>
        </w:drawing>
      </w:r>
    </w:p>
    <w:p w14:paraId="6D9A62E9" w14:textId="019D11F2" w:rsidR="00D47288" w:rsidRPr="00CA27D4" w:rsidRDefault="00D47288" w:rsidP="00CA27D4">
      <w:r>
        <w:t>Cấp cứu: sỏi + NTT trên</w:t>
      </w:r>
      <w:r w:rsidR="001E3496">
        <w:t>, sỏi/thận độc nhất, thận móng ngựa, sỏi thận gây bế tắc nhiều và NTT</w:t>
      </w:r>
    </w:p>
    <w:p w14:paraId="2701FDF0" w14:textId="1977A4A2" w:rsidR="001E3496" w:rsidRPr="00CA27D4" w:rsidRDefault="00C51BCD" w:rsidP="00CA27D4">
      <w:r>
        <w:t>Y13L1</w:t>
      </w:r>
      <w:r w:rsidRPr="00C51BCD">
        <w:rPr>
          <w:noProof/>
        </w:rPr>
        <w:drawing>
          <wp:inline distT="0" distB="0" distL="0" distR="0" wp14:anchorId="1DF39440" wp14:editId="5D030E87">
            <wp:extent cx="6691630" cy="2719070"/>
            <wp:effectExtent l="0" t="0" r="0"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26"/>
                    <a:stretch>
                      <a:fillRect/>
                    </a:stretch>
                  </pic:blipFill>
                  <pic:spPr>
                    <a:xfrm>
                      <a:off x="0" y="0"/>
                      <a:ext cx="6691630" cy="2719070"/>
                    </a:xfrm>
                    <a:prstGeom prst="rect">
                      <a:avLst/>
                    </a:prstGeom>
                  </pic:spPr>
                </pic:pic>
              </a:graphicData>
            </a:graphic>
          </wp:inline>
        </w:drawing>
      </w:r>
    </w:p>
    <w:p w14:paraId="28522282" w14:textId="5D7826A2" w:rsidR="00C51BCD" w:rsidRPr="00CA27D4" w:rsidRDefault="00C51BCD" w:rsidP="00CA27D4">
      <w:r>
        <w:t>Y13L2</w:t>
      </w:r>
      <w:r w:rsidR="00C522D7" w:rsidRPr="00C522D7">
        <w:rPr>
          <w:noProof/>
        </w:rPr>
        <w:drawing>
          <wp:inline distT="0" distB="0" distL="0" distR="0" wp14:anchorId="656EFE0D" wp14:editId="40175278">
            <wp:extent cx="6691630" cy="1402080"/>
            <wp:effectExtent l="0" t="0" r="0" b="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27"/>
                    <a:stretch>
                      <a:fillRect/>
                    </a:stretch>
                  </pic:blipFill>
                  <pic:spPr>
                    <a:xfrm>
                      <a:off x="0" y="0"/>
                      <a:ext cx="6691630" cy="1402080"/>
                    </a:xfrm>
                    <a:prstGeom prst="rect">
                      <a:avLst/>
                    </a:prstGeom>
                  </pic:spPr>
                </pic:pic>
              </a:graphicData>
            </a:graphic>
          </wp:inline>
        </w:drawing>
      </w:r>
    </w:p>
    <w:p w14:paraId="420188E6" w14:textId="16F5CB9A" w:rsidR="00C522D7" w:rsidRPr="00CA27D4" w:rsidRDefault="00512A89" w:rsidP="00CA27D4">
      <w:r w:rsidRPr="00512A89">
        <w:rPr>
          <w:noProof/>
        </w:rPr>
        <w:drawing>
          <wp:inline distT="0" distB="0" distL="0" distR="0" wp14:anchorId="6E909721" wp14:editId="6249860B">
            <wp:extent cx="6691630" cy="1564640"/>
            <wp:effectExtent l="0" t="0" r="0" b="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28"/>
                    <a:stretch>
                      <a:fillRect/>
                    </a:stretch>
                  </pic:blipFill>
                  <pic:spPr>
                    <a:xfrm>
                      <a:off x="0" y="0"/>
                      <a:ext cx="6691630" cy="1564640"/>
                    </a:xfrm>
                    <a:prstGeom prst="rect">
                      <a:avLst/>
                    </a:prstGeom>
                  </pic:spPr>
                </pic:pic>
              </a:graphicData>
            </a:graphic>
          </wp:inline>
        </w:drawing>
      </w:r>
    </w:p>
    <w:p w14:paraId="08F8229C" w14:textId="392B67EA" w:rsidR="00512A89" w:rsidRPr="00CA27D4" w:rsidRDefault="00512A89" w:rsidP="00CA27D4">
      <w:r>
        <w:lastRenderedPageBreak/>
        <w:t>Y1</w:t>
      </w:r>
      <w:r w:rsidR="00D5759D">
        <w:t>2L1</w:t>
      </w:r>
      <w:r w:rsidR="00625337" w:rsidRPr="00625337">
        <w:rPr>
          <w:noProof/>
        </w:rPr>
        <w:drawing>
          <wp:inline distT="0" distB="0" distL="0" distR="0" wp14:anchorId="6B07ED63" wp14:editId="16B44382">
            <wp:extent cx="6691630" cy="1440815"/>
            <wp:effectExtent l="0" t="0" r="0"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29"/>
                    <a:stretch>
                      <a:fillRect/>
                    </a:stretch>
                  </pic:blipFill>
                  <pic:spPr>
                    <a:xfrm>
                      <a:off x="0" y="0"/>
                      <a:ext cx="6691630" cy="1440815"/>
                    </a:xfrm>
                    <a:prstGeom prst="rect">
                      <a:avLst/>
                    </a:prstGeom>
                  </pic:spPr>
                </pic:pic>
              </a:graphicData>
            </a:graphic>
          </wp:inline>
        </w:drawing>
      </w:r>
      <w:r w:rsidR="00B43AAA">
        <w:t>Cấp cứu: Giảm đau + kháng sinh</w:t>
      </w:r>
    </w:p>
    <w:p w14:paraId="4E3B4192" w14:textId="07216C04" w:rsidR="00545F3B" w:rsidRDefault="00545F3B" w:rsidP="00CA27D4">
      <w:r>
        <w:t>Y12L2</w:t>
      </w:r>
      <w:r w:rsidRPr="00545F3B">
        <w:rPr>
          <w:noProof/>
        </w:rPr>
        <w:drawing>
          <wp:inline distT="0" distB="0" distL="0" distR="0" wp14:anchorId="0169FF18" wp14:editId="3AD1A054">
            <wp:extent cx="6691630" cy="1259840"/>
            <wp:effectExtent l="0" t="0" r="0"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30"/>
                    <a:stretch>
                      <a:fillRect/>
                    </a:stretch>
                  </pic:blipFill>
                  <pic:spPr>
                    <a:xfrm>
                      <a:off x="0" y="0"/>
                      <a:ext cx="6691630" cy="1259840"/>
                    </a:xfrm>
                    <a:prstGeom prst="rect">
                      <a:avLst/>
                    </a:prstGeom>
                  </pic:spPr>
                </pic:pic>
              </a:graphicData>
            </a:graphic>
          </wp:inline>
        </w:drawing>
      </w:r>
    </w:p>
    <w:p w14:paraId="53FC46D4" w14:textId="290D50C6" w:rsidR="00A3776C" w:rsidRDefault="00A3776C" w:rsidP="00CA27D4">
      <w:r w:rsidRPr="00A3776C">
        <w:rPr>
          <w:noProof/>
        </w:rPr>
        <w:drawing>
          <wp:inline distT="0" distB="0" distL="0" distR="0" wp14:anchorId="1D55FF38" wp14:editId="76FD0C7B">
            <wp:extent cx="6691630" cy="1872615"/>
            <wp:effectExtent l="0" t="0" r="0"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a:blip r:embed="rId31"/>
                    <a:stretch>
                      <a:fillRect/>
                    </a:stretch>
                  </pic:blipFill>
                  <pic:spPr>
                    <a:xfrm>
                      <a:off x="0" y="0"/>
                      <a:ext cx="6691630" cy="1872615"/>
                    </a:xfrm>
                    <a:prstGeom prst="rect">
                      <a:avLst/>
                    </a:prstGeom>
                  </pic:spPr>
                </pic:pic>
              </a:graphicData>
            </a:graphic>
          </wp:inline>
        </w:drawing>
      </w:r>
      <w:r>
        <w:t>NTT + sỏi k đáp ứng giảm đau + ks =&gt; giải áp</w:t>
      </w:r>
    </w:p>
    <w:p w14:paraId="08F57735" w14:textId="74B2CC51" w:rsidR="00A3776C" w:rsidRDefault="00A3776C" w:rsidP="00CA27D4">
      <w:r>
        <w:t>Y</w:t>
      </w:r>
      <w:r w:rsidR="005F21A6">
        <w:t>LT20</w:t>
      </w:r>
      <w:r>
        <w:t>1</w:t>
      </w:r>
      <w:r w:rsidR="005F21A6">
        <w:t>9 7 đề</w:t>
      </w:r>
      <w:r w:rsidR="005F21A6" w:rsidRPr="005F21A6">
        <w:rPr>
          <w:noProof/>
        </w:rPr>
        <w:drawing>
          <wp:inline distT="0" distB="0" distL="0" distR="0" wp14:anchorId="06C1EDD2" wp14:editId="32E6F925">
            <wp:extent cx="6691630" cy="1548130"/>
            <wp:effectExtent l="0" t="0" r="0" b="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32"/>
                    <a:stretch>
                      <a:fillRect/>
                    </a:stretch>
                  </pic:blipFill>
                  <pic:spPr>
                    <a:xfrm>
                      <a:off x="0" y="0"/>
                      <a:ext cx="6691630" cy="1548130"/>
                    </a:xfrm>
                    <a:prstGeom prst="rect">
                      <a:avLst/>
                    </a:prstGeom>
                  </pic:spPr>
                </pic:pic>
              </a:graphicData>
            </a:graphic>
          </wp:inline>
        </w:drawing>
      </w:r>
    </w:p>
    <w:p w14:paraId="343B3688" w14:textId="52FF5517" w:rsidR="00687E86" w:rsidRDefault="00CD3AF9" w:rsidP="00CA27D4">
      <w:r>
        <w:lastRenderedPageBreak/>
        <w:t>YLT2018</w:t>
      </w:r>
      <w:r w:rsidRPr="00CD3AF9">
        <w:rPr>
          <w:noProof/>
        </w:rPr>
        <w:drawing>
          <wp:inline distT="0" distB="0" distL="0" distR="0" wp14:anchorId="3EE93A3B" wp14:editId="0D263A59">
            <wp:extent cx="6691630" cy="1337945"/>
            <wp:effectExtent l="0" t="0" r="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33"/>
                    <a:stretch>
                      <a:fillRect/>
                    </a:stretch>
                  </pic:blipFill>
                  <pic:spPr>
                    <a:xfrm>
                      <a:off x="0" y="0"/>
                      <a:ext cx="6691630" cy="1337945"/>
                    </a:xfrm>
                    <a:prstGeom prst="rect">
                      <a:avLst/>
                    </a:prstGeom>
                  </pic:spPr>
                </pic:pic>
              </a:graphicData>
            </a:graphic>
          </wp:inline>
        </w:drawing>
      </w:r>
      <w:r w:rsidR="0079248B" w:rsidRPr="0079248B">
        <w:rPr>
          <w:noProof/>
        </w:rPr>
        <w:drawing>
          <wp:inline distT="0" distB="0" distL="0" distR="0" wp14:anchorId="6AE1E542" wp14:editId="2E2AAB7C">
            <wp:extent cx="6691630" cy="1271270"/>
            <wp:effectExtent l="0" t="0" r="0" b="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10;&#10;Mô tả được tạo tự động"/>
                    <pic:cNvPicPr/>
                  </pic:nvPicPr>
                  <pic:blipFill>
                    <a:blip r:embed="rId34"/>
                    <a:stretch>
                      <a:fillRect/>
                    </a:stretch>
                  </pic:blipFill>
                  <pic:spPr>
                    <a:xfrm>
                      <a:off x="0" y="0"/>
                      <a:ext cx="6691630" cy="1271270"/>
                    </a:xfrm>
                    <a:prstGeom prst="rect">
                      <a:avLst/>
                    </a:prstGeom>
                  </pic:spPr>
                </pic:pic>
              </a:graphicData>
            </a:graphic>
          </wp:inline>
        </w:drawing>
      </w:r>
    </w:p>
    <w:p w14:paraId="0823D193" w14:textId="77777777" w:rsidR="00545F3B" w:rsidRPr="00CA27D4" w:rsidRDefault="00545F3B" w:rsidP="00CA27D4"/>
    <w:p w14:paraId="72159B0C" w14:textId="77777777" w:rsidR="00CA27D4" w:rsidRDefault="00CA27D4">
      <w:pPr>
        <w:rPr>
          <w:rFonts w:asciiTheme="majorHAnsi" w:eastAsiaTheme="majorEastAsia" w:hAnsiTheme="majorHAnsi" w:cstheme="majorBidi"/>
          <w:b/>
          <w:color w:val="C00000"/>
          <w:sz w:val="40"/>
          <w:szCs w:val="32"/>
          <w:highlight w:val="yellow"/>
        </w:rPr>
      </w:pPr>
      <w:r>
        <w:rPr>
          <w:highlight w:val="yellow"/>
        </w:rPr>
        <w:br w:type="page"/>
      </w:r>
    </w:p>
    <w:p w14:paraId="5A99E70B" w14:textId="24231CD3" w:rsidR="004F53B7" w:rsidRDefault="00166EBC" w:rsidP="00166EBC">
      <w:pPr>
        <w:pStyle w:val="u1"/>
      </w:pPr>
      <w:r w:rsidRPr="00F71BF6">
        <w:rPr>
          <w:highlight w:val="yellow"/>
        </w:rPr>
        <w:lastRenderedPageBreak/>
        <w:t>BƯỚU LÀNH TLT</w:t>
      </w:r>
    </w:p>
    <w:p w14:paraId="03033290" w14:textId="163A300C" w:rsidR="007C7871" w:rsidRDefault="00D178FA" w:rsidP="007C7871">
      <w:pPr>
        <w:pStyle w:val="u2"/>
      </w:pPr>
      <w:r>
        <w:t>LS + CLS</w:t>
      </w:r>
    </w:p>
    <w:p w14:paraId="4D4507FE" w14:textId="575B490B" w:rsidR="00EC4F7B" w:rsidRPr="00EC4F7B" w:rsidRDefault="00EC4F7B" w:rsidP="0002295B">
      <w:pPr>
        <w:pStyle w:val="oancuaDanhsach"/>
        <w:numPr>
          <w:ilvl w:val="0"/>
          <w:numId w:val="4"/>
        </w:numPr>
      </w:pPr>
      <w:r>
        <w:rPr>
          <w:lang w:val="vi-VN"/>
        </w:rPr>
        <w:t>LTUS ko liên quan kích thước bướu</w:t>
      </w:r>
    </w:p>
    <w:p w14:paraId="0A52069B" w14:textId="1B3C5AD0" w:rsidR="00EC4F7B" w:rsidRDefault="00693F95" w:rsidP="0002295B">
      <w:pPr>
        <w:pStyle w:val="oancuaDanhsach"/>
        <w:numPr>
          <w:ilvl w:val="0"/>
          <w:numId w:val="4"/>
        </w:numPr>
      </w:pPr>
      <w:r>
        <w:rPr>
          <w:lang w:val="vi-VN"/>
        </w:rPr>
        <w:t>Chủ yếu phát sinh từ vùng chuyển tiếp và 1 phần từ mô tuyến quanh niệu đạo</w:t>
      </w:r>
    </w:p>
    <w:p w14:paraId="12989F34" w14:textId="6E7E1581" w:rsidR="006F2D73" w:rsidRDefault="006F2D73" w:rsidP="0002295B">
      <w:pPr>
        <w:pStyle w:val="oancuaDanhsach"/>
        <w:numPr>
          <w:ilvl w:val="0"/>
          <w:numId w:val="4"/>
        </w:numPr>
      </w:pPr>
      <w:r>
        <w:t>Triệu chứng kích thích (BQ tăng co bóp qua vật cản): tiểu lắt nhắt, tiểu gấp, tiểu đêm</w:t>
      </w:r>
      <w:r w:rsidR="008269BC">
        <w:rPr>
          <w:lang w:val="vi-VN"/>
        </w:rPr>
        <w:t>, tiểu ko kiểm soát</w:t>
      </w:r>
    </w:p>
    <w:p w14:paraId="5C9F0BF0" w14:textId="5033487F" w:rsidR="003B0094" w:rsidRDefault="006F2D73" w:rsidP="0002295B">
      <w:pPr>
        <w:pStyle w:val="oancuaDanhsach"/>
        <w:numPr>
          <w:ilvl w:val="0"/>
          <w:numId w:val="4"/>
        </w:numPr>
      </w:pPr>
      <w:r>
        <w:t>Triệu chứng bế tắc (do chèn vào BQ): tiểu khó phải rặn, tia nước tiểu yếu</w:t>
      </w:r>
    </w:p>
    <w:p w14:paraId="0AE35334" w14:textId="06BAC6E8" w:rsidR="00585784" w:rsidRDefault="003B0094" w:rsidP="0002295B">
      <w:pPr>
        <w:pStyle w:val="oancuaDanhsach"/>
        <w:numPr>
          <w:ilvl w:val="0"/>
          <w:numId w:val="4"/>
        </w:numPr>
      </w:pPr>
      <w:r>
        <w:rPr>
          <w:lang w:val="vi-VN"/>
        </w:rPr>
        <w:t>IPSS 7 câu</w:t>
      </w:r>
      <w:r w:rsidR="00122C39">
        <w:rPr>
          <w:lang w:val="vi-VN"/>
        </w:rPr>
        <w:t xml:space="preserve"> (3 kích thích, 4 bế tắc</w:t>
      </w:r>
      <w:r w:rsidR="002162AE">
        <w:rPr>
          <w:lang w:val="vi-VN"/>
        </w:rPr>
        <w:t>)</w:t>
      </w:r>
      <w:r>
        <w:rPr>
          <w:lang w:val="vi-VN"/>
        </w:rPr>
        <w:t>, mỗi câu 0-5đ</w:t>
      </w:r>
      <w:r w:rsidR="00D178FA" w:rsidRPr="00D178FA">
        <w:rPr>
          <w:noProof/>
        </w:rPr>
        <w:drawing>
          <wp:inline distT="0" distB="0" distL="0" distR="0" wp14:anchorId="69328FF4" wp14:editId="205256FD">
            <wp:extent cx="6691630" cy="4172585"/>
            <wp:effectExtent l="0" t="0" r="0" b="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35"/>
                    <a:stretch>
                      <a:fillRect/>
                    </a:stretch>
                  </pic:blipFill>
                  <pic:spPr>
                    <a:xfrm>
                      <a:off x="0" y="0"/>
                      <a:ext cx="6691630" cy="4172585"/>
                    </a:xfrm>
                    <a:prstGeom prst="rect">
                      <a:avLst/>
                    </a:prstGeom>
                  </pic:spPr>
                </pic:pic>
              </a:graphicData>
            </a:graphic>
          </wp:inline>
        </w:drawing>
      </w:r>
    </w:p>
    <w:p w14:paraId="11048039" w14:textId="1EB1179B" w:rsidR="00486B27" w:rsidRDefault="00486B27" w:rsidP="00486B27">
      <w:pPr>
        <w:pStyle w:val="u2"/>
      </w:pPr>
      <w:r>
        <w:lastRenderedPageBreak/>
        <w:t>ĐIỀU TRỊ</w:t>
      </w:r>
    </w:p>
    <w:p w14:paraId="06148FD8" w14:textId="77777777" w:rsidR="001E4EEB" w:rsidRDefault="00486B27" w:rsidP="00486B27">
      <w:r w:rsidRPr="00486B27">
        <w:rPr>
          <w:noProof/>
        </w:rPr>
        <w:drawing>
          <wp:inline distT="0" distB="0" distL="0" distR="0" wp14:anchorId="68284166" wp14:editId="18ECD8A0">
            <wp:extent cx="5857367" cy="4276578"/>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36"/>
                    <a:stretch>
                      <a:fillRect/>
                    </a:stretch>
                  </pic:blipFill>
                  <pic:spPr>
                    <a:xfrm>
                      <a:off x="0" y="0"/>
                      <a:ext cx="5893721" cy="4303121"/>
                    </a:xfrm>
                    <a:prstGeom prst="rect">
                      <a:avLst/>
                    </a:prstGeom>
                  </pic:spPr>
                </pic:pic>
              </a:graphicData>
            </a:graphic>
          </wp:inline>
        </w:drawing>
      </w:r>
    </w:p>
    <w:p w14:paraId="186DE3E0" w14:textId="3B761F74" w:rsidR="002E0743" w:rsidRPr="00594FE1" w:rsidRDefault="00594FE1" w:rsidP="00486B27">
      <w:pPr>
        <w:rPr>
          <w:lang w:val="vi-VN"/>
        </w:rPr>
      </w:pPr>
      <w:r>
        <w:rPr>
          <w:lang w:val="vi-VN"/>
        </w:rPr>
        <w:t>Sa bàng quang</w:t>
      </w:r>
    </w:p>
    <w:p w14:paraId="5C69064A" w14:textId="77777777" w:rsidR="001E4EEB" w:rsidRDefault="001E4EEB" w:rsidP="00486B27"/>
    <w:p w14:paraId="2B8AACC9" w14:textId="09546788" w:rsidR="008B0216" w:rsidRDefault="003C6B6E" w:rsidP="00486B27">
      <w:r w:rsidRPr="003C6B6E">
        <w:rPr>
          <w:noProof/>
        </w:rPr>
        <w:drawing>
          <wp:inline distT="0" distB="0" distL="0" distR="0" wp14:anchorId="5678AFA1" wp14:editId="2B0E5E1B">
            <wp:extent cx="5809957" cy="3630124"/>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37"/>
                    <a:stretch>
                      <a:fillRect/>
                    </a:stretch>
                  </pic:blipFill>
                  <pic:spPr>
                    <a:xfrm>
                      <a:off x="0" y="0"/>
                      <a:ext cx="5813490" cy="3632331"/>
                    </a:xfrm>
                    <a:prstGeom prst="rect">
                      <a:avLst/>
                    </a:prstGeom>
                  </pic:spPr>
                </pic:pic>
              </a:graphicData>
            </a:graphic>
          </wp:inline>
        </w:drawing>
      </w:r>
    </w:p>
    <w:p w14:paraId="6F2D6077" w14:textId="02BDEADE" w:rsidR="00E342ED" w:rsidRDefault="00E342ED" w:rsidP="00E342ED">
      <w:pPr>
        <w:pStyle w:val="u2"/>
      </w:pPr>
      <w:r>
        <w:lastRenderedPageBreak/>
        <w:t>ĐỀ TN</w:t>
      </w:r>
    </w:p>
    <w:p w14:paraId="1039FF73" w14:textId="78BCCFF8" w:rsidR="00E342ED" w:rsidRDefault="00E342ED" w:rsidP="00E342ED">
      <w:r>
        <w:t>Y15L1</w:t>
      </w:r>
      <w:r w:rsidRPr="00E342ED">
        <w:rPr>
          <w:noProof/>
        </w:rPr>
        <w:drawing>
          <wp:inline distT="0" distB="0" distL="0" distR="0" wp14:anchorId="7E8364C9" wp14:editId="3C03E8BD">
            <wp:extent cx="6691630" cy="1508125"/>
            <wp:effectExtent l="0" t="0" r="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38"/>
                    <a:stretch>
                      <a:fillRect/>
                    </a:stretch>
                  </pic:blipFill>
                  <pic:spPr>
                    <a:xfrm>
                      <a:off x="0" y="0"/>
                      <a:ext cx="6691630" cy="1508125"/>
                    </a:xfrm>
                    <a:prstGeom prst="rect">
                      <a:avLst/>
                    </a:prstGeom>
                  </pic:spPr>
                </pic:pic>
              </a:graphicData>
            </a:graphic>
          </wp:inline>
        </w:drawing>
      </w:r>
    </w:p>
    <w:p w14:paraId="2E130E64" w14:textId="443617A1" w:rsidR="00E342ED" w:rsidRPr="00E342ED" w:rsidRDefault="00E342ED" w:rsidP="00E342ED">
      <w:r>
        <w:t>PSA 4-10 =&gt; Làm PSA tự do/toàn bộ, nếu &lt;20: sinh thiết, &gt;=20 theo dõi mỗi năm</w:t>
      </w:r>
    </w:p>
    <w:p w14:paraId="1883AA30" w14:textId="2F37AD76" w:rsidR="002A6CA4" w:rsidRPr="00E342ED" w:rsidRDefault="003F4CFF" w:rsidP="00E342ED">
      <w:r>
        <w:t>Y15L2</w:t>
      </w:r>
      <w:r w:rsidR="009247D6" w:rsidRPr="009247D6">
        <w:rPr>
          <w:noProof/>
        </w:rPr>
        <w:drawing>
          <wp:inline distT="0" distB="0" distL="0" distR="0" wp14:anchorId="0606459D" wp14:editId="705E6B17">
            <wp:extent cx="6691630" cy="1603375"/>
            <wp:effectExtent l="0" t="0" r="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39"/>
                    <a:stretch>
                      <a:fillRect/>
                    </a:stretch>
                  </pic:blipFill>
                  <pic:spPr>
                    <a:xfrm>
                      <a:off x="0" y="0"/>
                      <a:ext cx="6691630" cy="1603375"/>
                    </a:xfrm>
                    <a:prstGeom prst="rect">
                      <a:avLst/>
                    </a:prstGeom>
                  </pic:spPr>
                </pic:pic>
              </a:graphicData>
            </a:graphic>
          </wp:inline>
        </w:drawing>
      </w:r>
    </w:p>
    <w:p w14:paraId="74D8FF27" w14:textId="612C0C5C" w:rsidR="00BE546E" w:rsidRPr="00E342ED" w:rsidRDefault="00797187" w:rsidP="00E342ED">
      <w:r>
        <w:t>YLT2021</w:t>
      </w:r>
      <w:r w:rsidR="00753A2A" w:rsidRPr="00753A2A">
        <w:rPr>
          <w:noProof/>
        </w:rPr>
        <w:drawing>
          <wp:inline distT="0" distB="0" distL="0" distR="0" wp14:anchorId="7D5DFCB7" wp14:editId="19B4F563">
            <wp:extent cx="6430272" cy="1724266"/>
            <wp:effectExtent l="0" t="0" r="0" b="9525"/>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40"/>
                    <a:stretch>
                      <a:fillRect/>
                    </a:stretch>
                  </pic:blipFill>
                  <pic:spPr>
                    <a:xfrm>
                      <a:off x="0" y="0"/>
                      <a:ext cx="6430272" cy="1724266"/>
                    </a:xfrm>
                    <a:prstGeom prst="rect">
                      <a:avLst/>
                    </a:prstGeom>
                  </pic:spPr>
                </pic:pic>
              </a:graphicData>
            </a:graphic>
          </wp:inline>
        </w:drawing>
      </w:r>
    </w:p>
    <w:p w14:paraId="2D796ABB" w14:textId="51B6C07E" w:rsidR="00BB2C56" w:rsidRPr="00E342ED" w:rsidRDefault="00C24CC4" w:rsidP="00E342ED">
      <w:r>
        <w:lastRenderedPageBreak/>
        <w:t>Y14L1</w:t>
      </w:r>
      <w:r w:rsidR="002B5C04" w:rsidRPr="002B5C04">
        <w:rPr>
          <w:noProof/>
        </w:rPr>
        <w:drawing>
          <wp:inline distT="0" distB="0" distL="0" distR="0" wp14:anchorId="54BDAB1B" wp14:editId="7A01E1B8">
            <wp:extent cx="6649378" cy="1324160"/>
            <wp:effectExtent l="0" t="0" r="0" b="9525"/>
            <wp:docPr id="56" name="Hình ảnh 5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10;&#10;Mô tả được tạo tự động"/>
                    <pic:cNvPicPr/>
                  </pic:nvPicPr>
                  <pic:blipFill>
                    <a:blip r:embed="rId41"/>
                    <a:stretch>
                      <a:fillRect/>
                    </a:stretch>
                  </pic:blipFill>
                  <pic:spPr>
                    <a:xfrm>
                      <a:off x="0" y="0"/>
                      <a:ext cx="6649378" cy="1324160"/>
                    </a:xfrm>
                    <a:prstGeom prst="rect">
                      <a:avLst/>
                    </a:prstGeom>
                  </pic:spPr>
                </pic:pic>
              </a:graphicData>
            </a:graphic>
          </wp:inline>
        </w:drawing>
      </w:r>
      <w:r w:rsidR="008440AB" w:rsidRPr="008440AB">
        <w:rPr>
          <w:noProof/>
        </w:rPr>
        <w:drawing>
          <wp:inline distT="0" distB="0" distL="0" distR="0" wp14:anchorId="7065C250" wp14:editId="0ADC7672">
            <wp:extent cx="5925377" cy="2191056"/>
            <wp:effectExtent l="0" t="0" r="0" b="0"/>
            <wp:docPr id="55" name="Hình ảnh 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10;&#10;Mô tả được tạo tự động"/>
                    <pic:cNvPicPr/>
                  </pic:nvPicPr>
                  <pic:blipFill>
                    <a:blip r:embed="rId42"/>
                    <a:stretch>
                      <a:fillRect/>
                    </a:stretch>
                  </pic:blipFill>
                  <pic:spPr>
                    <a:xfrm>
                      <a:off x="0" y="0"/>
                      <a:ext cx="5925377" cy="2191056"/>
                    </a:xfrm>
                    <a:prstGeom prst="rect">
                      <a:avLst/>
                    </a:prstGeom>
                  </pic:spPr>
                </pic:pic>
              </a:graphicData>
            </a:graphic>
          </wp:inline>
        </w:drawing>
      </w:r>
    </w:p>
    <w:p w14:paraId="29E8DB31" w14:textId="7E7AFFEA" w:rsidR="00301E40" w:rsidRDefault="00301E40" w:rsidP="00E342ED">
      <w:r>
        <w:t>Y14L2</w:t>
      </w:r>
      <w:r w:rsidR="00373500" w:rsidRPr="00373500">
        <w:rPr>
          <w:noProof/>
        </w:rPr>
        <w:drawing>
          <wp:inline distT="0" distB="0" distL="0" distR="0" wp14:anchorId="20AC5DC6" wp14:editId="0F962C01">
            <wp:extent cx="6373114" cy="1143160"/>
            <wp:effectExtent l="0" t="0" r="0" b="0"/>
            <wp:docPr id="57" name="Hình ảnh 57"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 biên lai&#10;&#10;Mô tả được tạo tự động"/>
                    <pic:cNvPicPr/>
                  </pic:nvPicPr>
                  <pic:blipFill>
                    <a:blip r:embed="rId43"/>
                    <a:stretch>
                      <a:fillRect/>
                    </a:stretch>
                  </pic:blipFill>
                  <pic:spPr>
                    <a:xfrm>
                      <a:off x="0" y="0"/>
                      <a:ext cx="6373114" cy="1143160"/>
                    </a:xfrm>
                    <a:prstGeom prst="rect">
                      <a:avLst/>
                    </a:prstGeom>
                  </pic:spPr>
                </pic:pic>
              </a:graphicData>
            </a:graphic>
          </wp:inline>
        </w:drawing>
      </w:r>
    </w:p>
    <w:p w14:paraId="5E6D717D" w14:textId="3E57D7C8" w:rsidR="00C1499F" w:rsidRDefault="00C1499F" w:rsidP="00E342ED">
      <w:r>
        <w:t>RUV&gt;=300ml, nghi BQTK =&gt; áp lực đồ BQ</w:t>
      </w:r>
    </w:p>
    <w:p w14:paraId="0A6D543C" w14:textId="7D2AEFBD" w:rsidR="00C1499F" w:rsidRDefault="000D574A" w:rsidP="00E342ED">
      <w:r>
        <w:t>YLT2020</w:t>
      </w:r>
      <w:r w:rsidRPr="000D574A">
        <w:rPr>
          <w:noProof/>
        </w:rPr>
        <w:drawing>
          <wp:inline distT="0" distB="0" distL="0" distR="0" wp14:anchorId="733C1D2B" wp14:editId="3A7C466A">
            <wp:extent cx="6691630" cy="1227455"/>
            <wp:effectExtent l="0" t="0" r="0" b="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44"/>
                    <a:stretch>
                      <a:fillRect/>
                    </a:stretch>
                  </pic:blipFill>
                  <pic:spPr>
                    <a:xfrm>
                      <a:off x="0" y="0"/>
                      <a:ext cx="6691630" cy="1227455"/>
                    </a:xfrm>
                    <a:prstGeom prst="rect">
                      <a:avLst/>
                    </a:prstGeom>
                  </pic:spPr>
                </pic:pic>
              </a:graphicData>
            </a:graphic>
          </wp:inline>
        </w:drawing>
      </w:r>
    </w:p>
    <w:p w14:paraId="1CE75330" w14:textId="1B90E88F" w:rsidR="000D574A" w:rsidRDefault="00987E9F" w:rsidP="00E342ED">
      <w:r>
        <w:lastRenderedPageBreak/>
        <w:t>Y13L1</w:t>
      </w:r>
      <w:r w:rsidRPr="00987E9F">
        <w:rPr>
          <w:noProof/>
        </w:rPr>
        <w:drawing>
          <wp:inline distT="0" distB="0" distL="0" distR="0" wp14:anchorId="21366887" wp14:editId="6EC12341">
            <wp:extent cx="6691630" cy="2556510"/>
            <wp:effectExtent l="0" t="0" r="0" b="0"/>
            <wp:docPr id="59" name="Hình ảnh 5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10;&#10;Mô tả được tạo tự động"/>
                    <pic:cNvPicPr/>
                  </pic:nvPicPr>
                  <pic:blipFill>
                    <a:blip r:embed="rId45"/>
                    <a:stretch>
                      <a:fillRect/>
                    </a:stretch>
                  </pic:blipFill>
                  <pic:spPr>
                    <a:xfrm>
                      <a:off x="0" y="0"/>
                      <a:ext cx="6691630" cy="2556510"/>
                    </a:xfrm>
                    <a:prstGeom prst="rect">
                      <a:avLst/>
                    </a:prstGeom>
                  </pic:spPr>
                </pic:pic>
              </a:graphicData>
            </a:graphic>
          </wp:inline>
        </w:drawing>
      </w:r>
    </w:p>
    <w:p w14:paraId="7C73E22F" w14:textId="2AFB0FA6" w:rsidR="00987E9F" w:rsidRDefault="007A79E9" w:rsidP="00E342ED">
      <w:r w:rsidRPr="007A79E9">
        <w:rPr>
          <w:noProof/>
        </w:rPr>
        <w:drawing>
          <wp:inline distT="0" distB="0" distL="0" distR="0" wp14:anchorId="7C941ADC" wp14:editId="2DD69AA7">
            <wp:extent cx="6691630" cy="1657985"/>
            <wp:effectExtent l="0" t="0" r="0"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46"/>
                    <a:stretch>
                      <a:fillRect/>
                    </a:stretch>
                  </pic:blipFill>
                  <pic:spPr>
                    <a:xfrm>
                      <a:off x="0" y="0"/>
                      <a:ext cx="6691630" cy="1657985"/>
                    </a:xfrm>
                    <a:prstGeom prst="rect">
                      <a:avLst/>
                    </a:prstGeom>
                  </pic:spPr>
                </pic:pic>
              </a:graphicData>
            </a:graphic>
          </wp:inline>
        </w:drawing>
      </w:r>
    </w:p>
    <w:p w14:paraId="59B18F5C" w14:textId="297D78A9" w:rsidR="00560C49" w:rsidRDefault="00560C49" w:rsidP="00E342ED">
      <w:r>
        <w:t>Y13L2</w:t>
      </w:r>
      <w:r w:rsidRPr="00560C49">
        <w:rPr>
          <w:noProof/>
        </w:rPr>
        <w:drawing>
          <wp:inline distT="0" distB="0" distL="0" distR="0" wp14:anchorId="4D8AB6FF" wp14:editId="3E1AA093">
            <wp:extent cx="6691630" cy="1586865"/>
            <wp:effectExtent l="0" t="0" r="0" b="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47"/>
                    <a:stretch>
                      <a:fillRect/>
                    </a:stretch>
                  </pic:blipFill>
                  <pic:spPr>
                    <a:xfrm>
                      <a:off x="0" y="0"/>
                      <a:ext cx="6691630" cy="1586865"/>
                    </a:xfrm>
                    <a:prstGeom prst="rect">
                      <a:avLst/>
                    </a:prstGeom>
                  </pic:spPr>
                </pic:pic>
              </a:graphicData>
            </a:graphic>
          </wp:inline>
        </w:drawing>
      </w:r>
    </w:p>
    <w:p w14:paraId="1923B1F5" w14:textId="3124CD8C" w:rsidR="003E44D5" w:rsidRDefault="003E44D5" w:rsidP="00E342ED">
      <w:r>
        <w:t>Y12L1</w:t>
      </w:r>
      <w:r w:rsidR="00246CCB" w:rsidRPr="00246CCB">
        <w:rPr>
          <w:noProof/>
        </w:rPr>
        <w:drawing>
          <wp:inline distT="0" distB="0" distL="0" distR="0" wp14:anchorId="6C83E039" wp14:editId="4112F4C6">
            <wp:extent cx="6691630" cy="1590675"/>
            <wp:effectExtent l="0" t="0" r="0" b="0"/>
            <wp:docPr id="62" name="Hình ảnh 6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văn bản&#10;&#10;Mô tả được tạo tự động"/>
                    <pic:cNvPicPr/>
                  </pic:nvPicPr>
                  <pic:blipFill>
                    <a:blip r:embed="rId48"/>
                    <a:stretch>
                      <a:fillRect/>
                    </a:stretch>
                  </pic:blipFill>
                  <pic:spPr>
                    <a:xfrm>
                      <a:off x="0" y="0"/>
                      <a:ext cx="6691630" cy="1590675"/>
                    </a:xfrm>
                    <a:prstGeom prst="rect">
                      <a:avLst/>
                    </a:prstGeom>
                  </pic:spPr>
                </pic:pic>
              </a:graphicData>
            </a:graphic>
          </wp:inline>
        </w:drawing>
      </w:r>
    </w:p>
    <w:p w14:paraId="6C06F4BC" w14:textId="3DFB2FCD" w:rsidR="00246CCB" w:rsidRDefault="00246CCB" w:rsidP="00E342ED">
      <w:r>
        <w:lastRenderedPageBreak/>
        <w:t>Y12L2</w:t>
      </w:r>
      <w:r w:rsidR="00186FC7" w:rsidRPr="00186FC7">
        <w:rPr>
          <w:noProof/>
        </w:rPr>
        <w:drawing>
          <wp:inline distT="0" distB="0" distL="0" distR="0" wp14:anchorId="6865AADB" wp14:editId="7D51B650">
            <wp:extent cx="6691630" cy="1566545"/>
            <wp:effectExtent l="0" t="0" r="0" b="0"/>
            <wp:docPr id="63" name="Hình ảnh 6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văn bản&#10;&#10;Mô tả được tạo tự động"/>
                    <pic:cNvPicPr/>
                  </pic:nvPicPr>
                  <pic:blipFill>
                    <a:blip r:embed="rId49"/>
                    <a:stretch>
                      <a:fillRect/>
                    </a:stretch>
                  </pic:blipFill>
                  <pic:spPr>
                    <a:xfrm>
                      <a:off x="0" y="0"/>
                      <a:ext cx="6691630" cy="1566545"/>
                    </a:xfrm>
                    <a:prstGeom prst="rect">
                      <a:avLst/>
                    </a:prstGeom>
                  </pic:spPr>
                </pic:pic>
              </a:graphicData>
            </a:graphic>
          </wp:inline>
        </w:drawing>
      </w:r>
    </w:p>
    <w:p w14:paraId="6660F05C" w14:textId="6CE2B4AB" w:rsidR="002064D1" w:rsidRDefault="007E51D5" w:rsidP="00E342ED">
      <w:r>
        <w:t>Y</w:t>
      </w:r>
      <w:r w:rsidR="00421169">
        <w:t>LT2019</w:t>
      </w:r>
      <w:r w:rsidR="003C482C" w:rsidRPr="003C482C">
        <w:rPr>
          <w:noProof/>
        </w:rPr>
        <w:drawing>
          <wp:inline distT="0" distB="0" distL="0" distR="0" wp14:anchorId="520FACFA" wp14:editId="58968D89">
            <wp:extent cx="6691630" cy="1423035"/>
            <wp:effectExtent l="0" t="0" r="0" b="0"/>
            <wp:docPr id="64" name="Hình ảnh 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10;&#10;Mô tả được tạo tự động"/>
                    <pic:cNvPicPr/>
                  </pic:nvPicPr>
                  <pic:blipFill>
                    <a:blip r:embed="rId50"/>
                    <a:stretch>
                      <a:fillRect/>
                    </a:stretch>
                  </pic:blipFill>
                  <pic:spPr>
                    <a:xfrm>
                      <a:off x="0" y="0"/>
                      <a:ext cx="6691630" cy="1423035"/>
                    </a:xfrm>
                    <a:prstGeom prst="rect">
                      <a:avLst/>
                    </a:prstGeom>
                  </pic:spPr>
                </pic:pic>
              </a:graphicData>
            </a:graphic>
          </wp:inline>
        </w:drawing>
      </w:r>
    </w:p>
    <w:p w14:paraId="2FA8F30B" w14:textId="609EA2D3" w:rsidR="00DB0C16" w:rsidRDefault="00DB0C16" w:rsidP="00E342ED">
      <w:r>
        <w:t>PSA &gt;10, sinh thiết</w:t>
      </w:r>
    </w:p>
    <w:p w14:paraId="523AA85B" w14:textId="58523CD1" w:rsidR="00C83656" w:rsidRDefault="00DB0C16" w:rsidP="00E342ED">
      <w:r>
        <w:t>YLT201</w:t>
      </w:r>
      <w:r w:rsidR="00C83656">
        <w:t>8</w:t>
      </w:r>
      <w:r w:rsidR="00C83656" w:rsidRPr="00C83656">
        <w:rPr>
          <w:noProof/>
        </w:rPr>
        <w:drawing>
          <wp:inline distT="0" distB="0" distL="0" distR="0" wp14:anchorId="53877471" wp14:editId="0906F758">
            <wp:extent cx="6691630" cy="1727835"/>
            <wp:effectExtent l="0" t="0" r="0" b="0"/>
            <wp:docPr id="65" name="Hình ảnh 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10;&#10;Mô tả được tạo tự động"/>
                    <pic:cNvPicPr/>
                  </pic:nvPicPr>
                  <pic:blipFill>
                    <a:blip r:embed="rId51"/>
                    <a:stretch>
                      <a:fillRect/>
                    </a:stretch>
                  </pic:blipFill>
                  <pic:spPr>
                    <a:xfrm>
                      <a:off x="0" y="0"/>
                      <a:ext cx="6691630" cy="1727835"/>
                    </a:xfrm>
                    <a:prstGeom prst="rect">
                      <a:avLst/>
                    </a:prstGeom>
                  </pic:spPr>
                </pic:pic>
              </a:graphicData>
            </a:graphic>
          </wp:inline>
        </w:drawing>
      </w:r>
      <w:r w:rsidR="00C83656">
        <w:t>RUV&gt;100ml =&gt; cắt đốt</w:t>
      </w:r>
    </w:p>
    <w:p w14:paraId="27896C98" w14:textId="77777777" w:rsidR="00301E40" w:rsidRPr="00E342ED" w:rsidRDefault="00301E40" w:rsidP="00E342ED"/>
    <w:p w14:paraId="7748CF23" w14:textId="77777777" w:rsidR="007551DE" w:rsidRDefault="007551DE">
      <w:r>
        <w:br w:type="page"/>
      </w:r>
    </w:p>
    <w:p w14:paraId="1FB94620" w14:textId="1260E658" w:rsidR="00C25C49" w:rsidRDefault="007551DE" w:rsidP="007551DE">
      <w:pPr>
        <w:pStyle w:val="u1"/>
        <w:rPr>
          <w:lang w:val="vi-VN"/>
        </w:rPr>
      </w:pPr>
      <w:r w:rsidRPr="0077543A">
        <w:rPr>
          <w:highlight w:val="yellow"/>
          <w:lang w:val="vi-VN"/>
        </w:rPr>
        <w:lastRenderedPageBreak/>
        <w:t>K TLT</w:t>
      </w:r>
    </w:p>
    <w:p w14:paraId="5B84A652" w14:textId="18114061" w:rsidR="007551DE" w:rsidRDefault="00CB325A" w:rsidP="00CB325A">
      <w:pPr>
        <w:pStyle w:val="u2"/>
        <w:numPr>
          <w:ilvl w:val="0"/>
          <w:numId w:val="2"/>
        </w:numPr>
        <w:rPr>
          <w:lang w:val="vi-VN"/>
        </w:rPr>
      </w:pPr>
      <w:r>
        <w:rPr>
          <w:lang w:val="vi-VN"/>
        </w:rPr>
        <w:t>ĐẠI CƯƠNG</w:t>
      </w:r>
    </w:p>
    <w:p w14:paraId="6016B1C8" w14:textId="2166F016" w:rsidR="00CB325A" w:rsidRPr="00CB325A" w:rsidRDefault="00426B6B" w:rsidP="00426B6B">
      <w:pPr>
        <w:pStyle w:val="oancuaDanhsach"/>
        <w:numPr>
          <w:ilvl w:val="0"/>
          <w:numId w:val="3"/>
        </w:numPr>
        <w:rPr>
          <w:lang w:val="vi-VN"/>
        </w:rPr>
      </w:pPr>
      <w:r>
        <w:rPr>
          <w:lang w:val="vi-VN"/>
        </w:rPr>
        <w:t>Gây tử vong nhiều thứ 2 sau K phổi</w:t>
      </w:r>
    </w:p>
    <w:p w14:paraId="26BC1FF2" w14:textId="77777777" w:rsidR="00BD47FE" w:rsidRPr="00BD47FE" w:rsidRDefault="00BD47FE" w:rsidP="00426B6B">
      <w:pPr>
        <w:pStyle w:val="oancuaDanhsach"/>
        <w:numPr>
          <w:ilvl w:val="0"/>
          <w:numId w:val="3"/>
        </w:numPr>
        <w:rPr>
          <w:lang w:val="vi-VN"/>
        </w:rPr>
      </w:pPr>
      <w:r>
        <w:t>Bệnh học:</w:t>
      </w:r>
    </w:p>
    <w:p w14:paraId="1CBEB2BF" w14:textId="08BF1CAF" w:rsidR="00426B6B" w:rsidRPr="00426B6B" w:rsidRDefault="00854F9A" w:rsidP="00BD47FE">
      <w:pPr>
        <w:pStyle w:val="oancuaDanhsach"/>
        <w:numPr>
          <w:ilvl w:val="1"/>
          <w:numId w:val="3"/>
        </w:numPr>
        <w:rPr>
          <w:lang w:val="vi-VN"/>
        </w:rPr>
      </w:pPr>
      <w:r>
        <w:rPr>
          <w:lang w:val="vi-VN"/>
        </w:rPr>
        <w:t xml:space="preserve">Adenocarcinoma (95-97%): </w:t>
      </w:r>
      <w:r w:rsidR="0077543A">
        <w:rPr>
          <w:lang w:val="vi-VN"/>
        </w:rPr>
        <w:t xml:space="preserve">biểu mô tuyến, xuất phát vùng </w:t>
      </w:r>
      <w:r w:rsidR="0077543A" w:rsidRPr="0077543A">
        <w:rPr>
          <w:b/>
          <w:bCs/>
          <w:lang w:val="vi-VN"/>
        </w:rPr>
        <w:t>NGOẠI V</w:t>
      </w:r>
      <w:r w:rsidR="0077543A">
        <w:rPr>
          <w:lang w:val="vi-VN"/>
        </w:rPr>
        <w:t>I (70%), chuyển tiếp (</w:t>
      </w:r>
      <w:r w:rsidR="0077543A">
        <w:t>20-25%)</w:t>
      </w:r>
    </w:p>
    <w:p w14:paraId="3103DF06" w14:textId="46565753" w:rsidR="00BD47FE" w:rsidRPr="00E17BE2" w:rsidRDefault="00165582" w:rsidP="00BD47FE">
      <w:pPr>
        <w:pStyle w:val="oancuaDanhsach"/>
        <w:numPr>
          <w:ilvl w:val="1"/>
          <w:numId w:val="3"/>
        </w:numPr>
        <w:rPr>
          <w:b/>
          <w:lang w:val="vi-VN"/>
        </w:rPr>
      </w:pPr>
      <w:r>
        <w:t xml:space="preserve">Carcinoma TB chuyển tiếp: </w:t>
      </w:r>
      <w:r w:rsidR="00FD75F5">
        <w:t>ổng tuyến chính TLT</w:t>
      </w:r>
      <w:r w:rsidR="00B9474D">
        <w:t xml:space="preserve">, dự hậu xấu, điều trị bằng </w:t>
      </w:r>
      <w:r w:rsidR="00B9474D" w:rsidRPr="00E17BE2">
        <w:rPr>
          <w:b/>
        </w:rPr>
        <w:t>BCG liệu pháp</w:t>
      </w:r>
    </w:p>
    <w:p w14:paraId="24DBB515" w14:textId="48EF04B4" w:rsidR="00950A0E" w:rsidRPr="00950A0E" w:rsidRDefault="00950A0E" w:rsidP="00BD47FE">
      <w:pPr>
        <w:pStyle w:val="oancuaDanhsach"/>
        <w:numPr>
          <w:ilvl w:val="1"/>
          <w:numId w:val="3"/>
        </w:numPr>
        <w:rPr>
          <w:lang w:val="vi-VN"/>
        </w:rPr>
      </w:pPr>
      <w:r>
        <w:t>Sarcoma TLT, hiếm, dự hậu xấu</w:t>
      </w:r>
    </w:p>
    <w:p w14:paraId="15DCA6DC" w14:textId="2E9AF380" w:rsidR="00950A0E" w:rsidRPr="00950A0E" w:rsidRDefault="00950A0E" w:rsidP="00BD47FE">
      <w:pPr>
        <w:pStyle w:val="oancuaDanhsach"/>
        <w:numPr>
          <w:ilvl w:val="1"/>
          <w:numId w:val="3"/>
        </w:numPr>
        <w:rPr>
          <w:lang w:val="vi-VN"/>
        </w:rPr>
      </w:pPr>
      <w:r>
        <w:t>Bướu di căn</w:t>
      </w:r>
    </w:p>
    <w:p w14:paraId="7FC33C5F" w14:textId="084D749E" w:rsidR="00950A0E" w:rsidRPr="00426B6B" w:rsidRDefault="00950A0E" w:rsidP="00BD47FE">
      <w:pPr>
        <w:pStyle w:val="oancuaDanhsach"/>
        <w:numPr>
          <w:ilvl w:val="1"/>
          <w:numId w:val="3"/>
        </w:numPr>
        <w:rPr>
          <w:lang w:val="vi-VN"/>
        </w:rPr>
      </w:pPr>
      <w:r>
        <w:t>Lymphoma</w:t>
      </w:r>
    </w:p>
    <w:p w14:paraId="7BA38678" w14:textId="7E8F1D84" w:rsidR="00190F59" w:rsidRPr="00190F59" w:rsidRDefault="00190F59" w:rsidP="00190F59">
      <w:pPr>
        <w:pStyle w:val="oancuaDanhsach"/>
        <w:numPr>
          <w:ilvl w:val="0"/>
          <w:numId w:val="3"/>
        </w:numPr>
        <w:rPr>
          <w:lang w:val="vi-VN"/>
        </w:rPr>
      </w:pPr>
      <w:r>
        <w:t xml:space="preserve">Di căn: </w:t>
      </w:r>
    </w:p>
    <w:p w14:paraId="7E6C6907" w14:textId="46ADC8EC" w:rsidR="00190F59" w:rsidRPr="00426B6B" w:rsidRDefault="00190F59" w:rsidP="00190F59">
      <w:pPr>
        <w:pStyle w:val="oancuaDanhsach"/>
        <w:numPr>
          <w:ilvl w:val="1"/>
          <w:numId w:val="3"/>
        </w:numPr>
        <w:rPr>
          <w:lang w:val="vi-VN"/>
        </w:rPr>
      </w:pPr>
      <w:r>
        <w:t>Trực tiếp tới túi tính, niệu quản, HIẾM khi tới trực tràng</w:t>
      </w:r>
    </w:p>
    <w:p w14:paraId="37DEC525" w14:textId="55DBD29D" w:rsidR="001D06A3" w:rsidRPr="00426B6B" w:rsidRDefault="001D06A3" w:rsidP="00190F59">
      <w:pPr>
        <w:pStyle w:val="oancuaDanhsach"/>
        <w:numPr>
          <w:ilvl w:val="1"/>
          <w:numId w:val="3"/>
        </w:numPr>
        <w:rPr>
          <w:lang w:val="vi-VN"/>
        </w:rPr>
      </w:pPr>
      <w:r>
        <w:t>Hạch gần =&gt; hạch xa</w:t>
      </w:r>
    </w:p>
    <w:p w14:paraId="11A54E93" w14:textId="16FE161C" w:rsidR="0031485E" w:rsidRPr="00426B6B" w:rsidRDefault="0031485E" w:rsidP="00190F59">
      <w:pPr>
        <w:pStyle w:val="oancuaDanhsach"/>
        <w:numPr>
          <w:ilvl w:val="1"/>
          <w:numId w:val="3"/>
        </w:numPr>
        <w:rPr>
          <w:lang w:val="vi-VN"/>
        </w:rPr>
      </w:pPr>
      <w:r>
        <w:t xml:space="preserve">Di căn xa: </w:t>
      </w:r>
      <w:r w:rsidR="009426B3">
        <w:t>XƯƠNG là chủ yếu (nên cđ K TLT thì nên MRI/</w:t>
      </w:r>
      <w:r w:rsidR="001D1886">
        <w:t xml:space="preserve">CT + </w:t>
      </w:r>
      <w:r w:rsidR="009426B3">
        <w:t>xạ hình xương)</w:t>
      </w:r>
    </w:p>
    <w:p w14:paraId="731775BD" w14:textId="77777777" w:rsidR="00635A82" w:rsidRDefault="005B03C3" w:rsidP="005B03C3">
      <w:pPr>
        <w:pStyle w:val="u2"/>
        <w:numPr>
          <w:ilvl w:val="0"/>
          <w:numId w:val="2"/>
        </w:numPr>
      </w:pPr>
      <w:r>
        <w:t xml:space="preserve">Giai đoạn </w:t>
      </w:r>
    </w:p>
    <w:p w14:paraId="202FC02F" w14:textId="321DFD4E" w:rsidR="008B0216" w:rsidRDefault="005B03C3" w:rsidP="001452C6">
      <w:pPr>
        <w:pStyle w:val="u3"/>
      </w:pPr>
      <w:r>
        <w:t>TNM</w:t>
      </w:r>
      <w:r w:rsidR="00A66A64" w:rsidRPr="00A66A64">
        <w:rPr>
          <w:noProof/>
        </w:rPr>
        <w:drawing>
          <wp:inline distT="0" distB="0" distL="0" distR="0" wp14:anchorId="438B7041" wp14:editId="1223A20C">
            <wp:extent cx="6691630" cy="4363085"/>
            <wp:effectExtent l="0" t="0" r="0"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52"/>
                    <a:stretch>
                      <a:fillRect/>
                    </a:stretch>
                  </pic:blipFill>
                  <pic:spPr>
                    <a:xfrm>
                      <a:off x="0" y="0"/>
                      <a:ext cx="6691630" cy="4363085"/>
                    </a:xfrm>
                    <a:prstGeom prst="rect">
                      <a:avLst/>
                    </a:prstGeom>
                  </pic:spPr>
                </pic:pic>
              </a:graphicData>
            </a:graphic>
          </wp:inline>
        </w:drawing>
      </w:r>
    </w:p>
    <w:p w14:paraId="6F547B37" w14:textId="05EEC07D" w:rsidR="005B03C3" w:rsidRPr="005B03C3" w:rsidRDefault="005B03C3" w:rsidP="005B03C3">
      <w:r>
        <w:t xml:space="preserve">T1: </w:t>
      </w:r>
      <w:r w:rsidR="00D326B3">
        <w:t>LS không phát hiện qua thăm khám hay hình ảnh học</w:t>
      </w:r>
    </w:p>
    <w:p w14:paraId="4EEE4BEF" w14:textId="3793AAC8" w:rsidR="00D326B3" w:rsidRPr="005B03C3" w:rsidRDefault="00C679CB" w:rsidP="005B03C3">
      <w:r>
        <w:t>T2: còn nằm trong TLT</w:t>
      </w:r>
    </w:p>
    <w:p w14:paraId="0C1E77B9" w14:textId="77777777" w:rsidR="00635A82" w:rsidRDefault="00C679CB" w:rsidP="00635A82">
      <w:pPr>
        <w:spacing w:after="0"/>
      </w:pPr>
      <w:r>
        <w:t xml:space="preserve">T3: </w:t>
      </w:r>
      <w:r w:rsidR="00E02BBE">
        <w:t xml:space="preserve">qua khỏi vỏ bọc TLT </w:t>
      </w:r>
    </w:p>
    <w:p w14:paraId="37E498DF" w14:textId="1E03A004" w:rsidR="00E02BBE" w:rsidRPr="005B03C3" w:rsidRDefault="00E02BBE" w:rsidP="00635A82">
      <w:pPr>
        <w:spacing w:after="0"/>
        <w:ind w:firstLine="720"/>
      </w:pPr>
      <w:r>
        <w:t xml:space="preserve">T3a: </w:t>
      </w:r>
      <w:r w:rsidR="006F0C54">
        <w:t>chưa xâm nhập túi tinh</w:t>
      </w:r>
    </w:p>
    <w:p w14:paraId="5BD0474A" w14:textId="1B04EBE5" w:rsidR="006F0C54" w:rsidRDefault="006F0C54" w:rsidP="005B03C3">
      <w:r>
        <w:tab/>
        <w:t>T3b: Xâm nhập túi tinh</w:t>
      </w:r>
    </w:p>
    <w:p w14:paraId="233CC826" w14:textId="7B75DBE6" w:rsidR="006F0C54" w:rsidRPr="006F0C54" w:rsidRDefault="006F0C54" w:rsidP="005B03C3">
      <w:pPr>
        <w:rPr>
          <w:lang w:val="vi-VN"/>
        </w:rPr>
      </w:pPr>
      <w:r>
        <w:t>T4: xâm lấn lân cận (</w:t>
      </w:r>
      <w:r w:rsidR="00FC785D">
        <w:rPr>
          <w:lang w:val="vi-VN"/>
        </w:rPr>
        <w:t>cổ BQ, cơ trực tràng,</w:t>
      </w:r>
      <w:r w:rsidR="008D4010">
        <w:rPr>
          <w:lang w:val="vi-VN"/>
        </w:rPr>
        <w:t xml:space="preserve"> cơ vòng, thành chậu)</w:t>
      </w:r>
    </w:p>
    <w:p w14:paraId="5BCBEEEF" w14:textId="5FA09098" w:rsidR="008D4010" w:rsidRPr="00FC785D" w:rsidRDefault="008D4010" w:rsidP="005B03C3">
      <w:pPr>
        <w:rPr>
          <w:lang w:val="vi-VN"/>
        </w:rPr>
      </w:pPr>
      <w:r>
        <w:rPr>
          <w:lang w:val="vi-VN"/>
        </w:rPr>
        <w:t>N</w:t>
      </w:r>
      <w:r w:rsidR="0080488D">
        <w:rPr>
          <w:lang w:val="vi-VN"/>
        </w:rPr>
        <w:t>1: có di căn hạch vùng</w:t>
      </w:r>
      <w:r w:rsidR="002E76F1">
        <w:rPr>
          <w:lang w:val="vi-VN"/>
        </w:rPr>
        <w:t>, M1: di căn hạch xa, di căn xa</w:t>
      </w:r>
    </w:p>
    <w:p w14:paraId="3ADA1A75" w14:textId="77777777" w:rsidR="003F01FD" w:rsidRPr="003F01FD" w:rsidRDefault="003F01FD" w:rsidP="003F01FD">
      <w:pPr>
        <w:ind w:left="720"/>
        <w:rPr>
          <w:b/>
          <w:bCs/>
          <w:color w:val="C00000"/>
          <w:lang w:val="vi-VN"/>
        </w:rPr>
      </w:pPr>
      <w:r w:rsidRPr="003F01FD">
        <w:rPr>
          <w:b/>
          <w:bCs/>
          <w:color w:val="C00000"/>
          <w:lang w:val="vi-VN"/>
        </w:rPr>
        <w:lastRenderedPageBreak/>
        <w:t>T2 trở xuống =&gt; cắt bỏ TTL</w:t>
      </w:r>
    </w:p>
    <w:p w14:paraId="5C35C80E" w14:textId="77777777" w:rsidR="003F01FD" w:rsidRPr="003F01FD" w:rsidRDefault="003F01FD" w:rsidP="003F01FD">
      <w:pPr>
        <w:ind w:left="720"/>
        <w:rPr>
          <w:b/>
          <w:bCs/>
          <w:color w:val="C00000"/>
          <w:lang w:val="vi-VN"/>
        </w:rPr>
      </w:pPr>
      <w:r w:rsidRPr="003F01FD">
        <w:rPr>
          <w:b/>
          <w:bCs/>
          <w:color w:val="C00000"/>
          <w:lang w:val="vi-VN"/>
        </w:rPr>
        <w:t>T3a =&gt; xem xét cắt bỏ TTL</w:t>
      </w:r>
    </w:p>
    <w:p w14:paraId="518C6F82" w14:textId="16489ADA" w:rsidR="002E76F1" w:rsidRPr="003F01FD" w:rsidRDefault="003F01FD" w:rsidP="003F01FD">
      <w:pPr>
        <w:ind w:left="720"/>
        <w:rPr>
          <w:b/>
          <w:color w:val="C00000"/>
          <w:lang w:val="vi-VN"/>
        </w:rPr>
      </w:pPr>
      <w:r w:rsidRPr="003F01FD">
        <w:rPr>
          <w:b/>
          <w:bCs/>
          <w:color w:val="C00000"/>
          <w:lang w:val="vi-VN"/>
        </w:rPr>
        <w:t>T3b =&gt; không cắt được nữa, điều trị hormone nội tiết, kết hợp hoá xạ để kéo dài thời gian sống còn</w:t>
      </w:r>
    </w:p>
    <w:p w14:paraId="07BF572C" w14:textId="77777777" w:rsidR="00887465" w:rsidRDefault="001452C6" w:rsidP="001452C6">
      <w:pPr>
        <w:pStyle w:val="u3"/>
        <w:rPr>
          <w:lang w:val="vi-VN"/>
        </w:rPr>
      </w:pPr>
      <w:r w:rsidRPr="001452C6">
        <w:rPr>
          <w:lang w:val="vi-VN"/>
        </w:rPr>
        <w:t>Điểm Gleason</w:t>
      </w:r>
      <w:r w:rsidR="00887465">
        <w:rPr>
          <w:lang w:val="vi-VN"/>
        </w:rPr>
        <w:t>: min2 max10</w:t>
      </w:r>
    </w:p>
    <w:p w14:paraId="09E11FA6" w14:textId="2CDDA92B" w:rsidR="00805943" w:rsidRPr="00805943" w:rsidRDefault="004242B6" w:rsidP="00D76FE6">
      <w:pPr>
        <w:pStyle w:val="oancuaDanhsach"/>
        <w:numPr>
          <w:ilvl w:val="0"/>
          <w:numId w:val="3"/>
        </w:numPr>
        <w:rPr>
          <w:lang w:val="vi-VN"/>
        </w:rPr>
      </w:pPr>
      <w:r>
        <w:rPr>
          <w:lang w:val="vi-VN"/>
        </w:rPr>
        <w:t xml:space="preserve">Tổng độ mô học </w:t>
      </w:r>
      <w:r w:rsidR="007C4525">
        <w:rPr>
          <w:lang w:val="vi-VN"/>
        </w:rPr>
        <w:t>chiếm ưu thế nhất và nhì</w:t>
      </w:r>
      <w:r w:rsidR="009D00CA">
        <w:rPr>
          <w:lang w:val="vi-VN"/>
        </w:rPr>
        <w:t>. Nếu đồng nhất =&gt; 1 độ mô học x2</w:t>
      </w:r>
      <w:r w:rsidR="00F63741">
        <w:rPr>
          <w:lang w:val="vi-VN"/>
        </w:rPr>
        <w:t xml:space="preserve">. Nếu độ mô học &lt;5% =&gt; không được tính trong </w:t>
      </w:r>
      <w:r w:rsidR="00F63741" w:rsidRPr="00D76FE6">
        <w:rPr>
          <w:lang w:val="vi-VN"/>
        </w:rPr>
        <w:t>Gleaso</w:t>
      </w:r>
      <w:r w:rsidR="00D76FE6" w:rsidRPr="00D76FE6">
        <w:rPr>
          <w:lang w:val="vi-VN"/>
        </w:rPr>
        <w:t>n</w:t>
      </w:r>
    </w:p>
    <w:p w14:paraId="5D144579" w14:textId="62D4902D" w:rsidR="00D76FE6" w:rsidRDefault="00D76FE6" w:rsidP="00D76FE6">
      <w:pPr>
        <w:pStyle w:val="oancuaDanhsach"/>
        <w:numPr>
          <w:ilvl w:val="0"/>
          <w:numId w:val="3"/>
        </w:numPr>
        <w:rPr>
          <w:lang w:val="vi-VN"/>
        </w:rPr>
      </w:pPr>
      <w:r>
        <w:rPr>
          <w:lang w:val="vi-VN"/>
        </w:rPr>
        <w:t xml:space="preserve">Mức độ: </w:t>
      </w:r>
    </w:p>
    <w:p w14:paraId="560A90A7" w14:textId="4C95A6D5" w:rsidR="00D76FE6" w:rsidRPr="00D76FE6" w:rsidRDefault="00D76FE6" w:rsidP="00D76FE6">
      <w:pPr>
        <w:pStyle w:val="oancuaDanhsach"/>
        <w:numPr>
          <w:ilvl w:val="0"/>
          <w:numId w:val="3"/>
        </w:numPr>
        <w:rPr>
          <w:lang w:val="vi-VN"/>
        </w:rPr>
      </w:pPr>
      <w:r>
        <w:rPr>
          <w:lang w:val="vi-VN"/>
        </w:rPr>
        <w:t>&lt;=6 biệt hóa tốt</w:t>
      </w:r>
    </w:p>
    <w:p w14:paraId="0BDAFD27" w14:textId="5841C8C8" w:rsidR="007132C3" w:rsidRPr="00D76FE6" w:rsidRDefault="007132C3" w:rsidP="00D76FE6">
      <w:pPr>
        <w:pStyle w:val="oancuaDanhsach"/>
        <w:numPr>
          <w:ilvl w:val="0"/>
          <w:numId w:val="3"/>
        </w:numPr>
        <w:rPr>
          <w:lang w:val="vi-VN"/>
        </w:rPr>
      </w:pPr>
      <w:r>
        <w:rPr>
          <w:lang w:val="vi-VN"/>
        </w:rPr>
        <w:t xml:space="preserve">7 biệt hóa </w:t>
      </w:r>
      <w:r w:rsidR="0053685B">
        <w:rPr>
          <w:lang w:val="vi-VN"/>
        </w:rPr>
        <w:t>trung bình</w:t>
      </w:r>
    </w:p>
    <w:p w14:paraId="1385560D" w14:textId="4D4DB692" w:rsidR="006E275E" w:rsidRPr="00D76FE6" w:rsidRDefault="006E275E" w:rsidP="00D76FE6">
      <w:pPr>
        <w:pStyle w:val="oancuaDanhsach"/>
        <w:numPr>
          <w:ilvl w:val="0"/>
          <w:numId w:val="3"/>
        </w:numPr>
        <w:rPr>
          <w:lang w:val="vi-VN"/>
        </w:rPr>
      </w:pPr>
      <w:r>
        <w:rPr>
          <w:lang w:val="vi-VN"/>
        </w:rPr>
        <w:t xml:space="preserve">8-10: </w:t>
      </w:r>
      <w:r w:rsidR="00C027FE">
        <w:rPr>
          <w:lang w:val="vi-VN"/>
        </w:rPr>
        <w:t xml:space="preserve">kém biệt hóa </w:t>
      </w:r>
      <w:r w:rsidR="00707A1B">
        <w:rPr>
          <w:lang w:val="vi-VN"/>
        </w:rPr>
        <w:t>hoặc không biệt hóa</w:t>
      </w:r>
    </w:p>
    <w:p w14:paraId="7A25FD45" w14:textId="4C148D35" w:rsidR="00707A1B" w:rsidRPr="00707A1B" w:rsidRDefault="008F7ADC" w:rsidP="008F7ADC">
      <w:pPr>
        <w:pStyle w:val="u3"/>
        <w:rPr>
          <w:lang w:val="vi-VN"/>
        </w:rPr>
      </w:pPr>
      <w:r>
        <w:rPr>
          <w:lang w:val="vi-VN"/>
        </w:rPr>
        <w:t>CLS</w:t>
      </w:r>
    </w:p>
    <w:p w14:paraId="78E41FE2" w14:textId="1E257FCB" w:rsidR="00ED602F" w:rsidRDefault="008F7ADC" w:rsidP="00E36575">
      <w:pPr>
        <w:pStyle w:val="oancuaDanhsach"/>
        <w:numPr>
          <w:ilvl w:val="0"/>
          <w:numId w:val="3"/>
        </w:numPr>
        <w:rPr>
          <w:lang w:val="vi-VN"/>
        </w:rPr>
      </w:pPr>
      <w:r>
        <w:rPr>
          <w:lang w:val="vi-VN"/>
        </w:rPr>
        <w:t xml:space="preserve">PSA </w:t>
      </w:r>
    </w:p>
    <w:p w14:paraId="265FF756" w14:textId="3E8B8BB9" w:rsidR="008F7ADC" w:rsidRPr="00707A1B" w:rsidRDefault="008F7ADC" w:rsidP="00E36575">
      <w:pPr>
        <w:pStyle w:val="oancuaDanhsach"/>
        <w:numPr>
          <w:ilvl w:val="1"/>
          <w:numId w:val="3"/>
        </w:numPr>
        <w:rPr>
          <w:lang w:val="vi-VN"/>
        </w:rPr>
      </w:pPr>
      <w:r>
        <w:rPr>
          <w:lang w:val="vi-VN"/>
        </w:rPr>
        <w:t>&gt;4ng/ml</w:t>
      </w:r>
    </w:p>
    <w:p w14:paraId="5D7EF7F4" w14:textId="5E2FC398" w:rsidR="00ED602F" w:rsidRDefault="00ED602F" w:rsidP="00E36575">
      <w:pPr>
        <w:pStyle w:val="oancuaDanhsach"/>
        <w:numPr>
          <w:ilvl w:val="1"/>
          <w:numId w:val="3"/>
        </w:numPr>
        <w:rPr>
          <w:lang w:val="vi-VN"/>
        </w:rPr>
      </w:pPr>
      <w:r>
        <w:rPr>
          <w:lang w:val="vi-VN"/>
        </w:rPr>
        <w:t>Tăng trong bướu lành, viêm, xoa bóp, sau khám, sau QHTD =&gt; thử PSA trước khi khám</w:t>
      </w:r>
    </w:p>
    <w:p w14:paraId="7959EFB2" w14:textId="60DDC2DC" w:rsidR="00ED602F" w:rsidRPr="00ED602F" w:rsidRDefault="00943F39" w:rsidP="00E36575">
      <w:pPr>
        <w:pStyle w:val="oancuaDanhsach"/>
        <w:numPr>
          <w:ilvl w:val="1"/>
          <w:numId w:val="3"/>
        </w:numPr>
        <w:rPr>
          <w:lang w:val="vi-VN"/>
        </w:rPr>
      </w:pPr>
      <w:r>
        <w:rPr>
          <w:lang w:val="vi-VN"/>
        </w:rPr>
        <w:t>Trong K TLT, PSA tự do thấp</w:t>
      </w:r>
    </w:p>
    <w:p w14:paraId="4BFB6BB6" w14:textId="2317B696" w:rsidR="00943F39" w:rsidRPr="00ED602F" w:rsidRDefault="007A232C" w:rsidP="00E36575">
      <w:pPr>
        <w:pStyle w:val="oancuaDanhsach"/>
        <w:numPr>
          <w:ilvl w:val="0"/>
          <w:numId w:val="3"/>
        </w:numPr>
        <w:rPr>
          <w:lang w:val="vi-VN"/>
        </w:rPr>
      </w:pPr>
      <w:r w:rsidRPr="00E36575">
        <w:rPr>
          <w:lang w:val="vi-VN"/>
        </w:rPr>
        <w:t>Phosphat</w:t>
      </w:r>
      <w:r w:rsidR="00E36575" w:rsidRPr="00E36575">
        <w:rPr>
          <w:lang w:val="vi-VN"/>
        </w:rPr>
        <w:t xml:space="preserve"> kiềm: tăng trong di căn xương</w:t>
      </w:r>
    </w:p>
    <w:p w14:paraId="6827B8FA" w14:textId="0518FDAE" w:rsidR="00E36575" w:rsidRPr="00E36575" w:rsidRDefault="00E36575" w:rsidP="00E36575">
      <w:pPr>
        <w:pStyle w:val="oancuaDanhsach"/>
        <w:numPr>
          <w:ilvl w:val="0"/>
          <w:numId w:val="3"/>
        </w:numPr>
        <w:rPr>
          <w:lang w:val="vi-VN"/>
        </w:rPr>
      </w:pPr>
      <w:r w:rsidRPr="00E36575">
        <w:rPr>
          <w:lang w:val="vi-VN"/>
        </w:rPr>
        <w:t>Xạ hình xương</w:t>
      </w:r>
    </w:p>
    <w:p w14:paraId="134BC9FE" w14:textId="5F046C5A" w:rsidR="00E36575" w:rsidRDefault="00E36575" w:rsidP="00E36575">
      <w:pPr>
        <w:pStyle w:val="oancuaDanhsach"/>
        <w:numPr>
          <w:ilvl w:val="0"/>
          <w:numId w:val="3"/>
        </w:numPr>
        <w:rPr>
          <w:lang w:val="vi-VN"/>
        </w:rPr>
      </w:pPr>
      <w:r w:rsidRPr="00E36575">
        <w:rPr>
          <w:lang w:val="vi-VN"/>
        </w:rPr>
        <w:t>Siêu âm qua lòng trực tràng: hướng dẫn sinh thiết</w:t>
      </w:r>
    </w:p>
    <w:p w14:paraId="275A8406" w14:textId="0F8CDAA5" w:rsidR="00E36575" w:rsidRPr="00E36575" w:rsidRDefault="00AC79B1" w:rsidP="00E36575">
      <w:pPr>
        <w:pStyle w:val="oancuaDanhsach"/>
        <w:numPr>
          <w:ilvl w:val="0"/>
          <w:numId w:val="3"/>
        </w:numPr>
        <w:rPr>
          <w:lang w:val="vi-VN"/>
        </w:rPr>
      </w:pPr>
      <w:r>
        <w:rPr>
          <w:lang w:val="vi-VN"/>
        </w:rPr>
        <w:t>CT, MRI, PET</w:t>
      </w:r>
    </w:p>
    <w:p w14:paraId="5DC5E50B" w14:textId="2573A8F3" w:rsidR="00AC79B1" w:rsidRDefault="00AC79B1" w:rsidP="001571B1">
      <w:pPr>
        <w:pStyle w:val="u3"/>
        <w:rPr>
          <w:lang w:val="vi-VN"/>
        </w:rPr>
      </w:pPr>
      <w:r>
        <w:rPr>
          <w:lang w:val="vi-VN"/>
        </w:rPr>
        <w:t>Điều trị</w:t>
      </w:r>
    </w:p>
    <w:p w14:paraId="6C7EC83E" w14:textId="460D24E6" w:rsidR="00AC79B1" w:rsidRPr="00AC79B1" w:rsidRDefault="00AC79B1" w:rsidP="00AC79B1">
      <w:pPr>
        <w:pStyle w:val="oancuaDanhsach"/>
        <w:numPr>
          <w:ilvl w:val="0"/>
          <w:numId w:val="3"/>
        </w:numPr>
        <w:rPr>
          <w:lang w:val="vi-VN"/>
        </w:rPr>
      </w:pPr>
      <w:r>
        <w:rPr>
          <w:lang w:val="vi-VN"/>
        </w:rPr>
        <w:t>Trì hoãn: K khu trú gđ 1a</w:t>
      </w:r>
      <w:r w:rsidR="00B964A7">
        <w:rPr>
          <w:lang w:val="vi-VN"/>
        </w:rPr>
        <w:t xml:space="preserve"> biệt hóa tốt</w:t>
      </w:r>
      <w:r w:rsidR="00656BAC">
        <w:rPr>
          <w:lang w:val="vi-VN"/>
        </w:rPr>
        <w:t>, không triệu chứng, kì vọng sống &gt;10 năm</w:t>
      </w:r>
    </w:p>
    <w:p w14:paraId="1009D2F2" w14:textId="52D1D36C" w:rsidR="00656BAC" w:rsidRPr="00AC79B1" w:rsidRDefault="004F7D4F" w:rsidP="00AC79B1">
      <w:pPr>
        <w:pStyle w:val="oancuaDanhsach"/>
        <w:numPr>
          <w:ilvl w:val="0"/>
          <w:numId w:val="3"/>
        </w:numPr>
        <w:rPr>
          <w:lang w:val="vi-VN"/>
        </w:rPr>
      </w:pPr>
      <w:r>
        <w:rPr>
          <w:lang w:val="vi-VN"/>
        </w:rPr>
        <w:t>Cắt TLT toàn phần:</w:t>
      </w:r>
      <w:r w:rsidR="009C78B1">
        <w:rPr>
          <w:lang w:val="vi-VN"/>
        </w:rPr>
        <w:t xml:space="preserve"> T1-2, N0, M0</w:t>
      </w:r>
      <w:r w:rsidR="003A5809">
        <w:rPr>
          <w:lang w:val="vi-VN"/>
        </w:rPr>
        <w:t>, cân nhắc cho T3a + gleason &gt;8 + PSA &lt;20</w:t>
      </w:r>
    </w:p>
    <w:p w14:paraId="09CDA91D" w14:textId="37B9BEA1" w:rsidR="00D15315" w:rsidRPr="00AC79B1" w:rsidRDefault="00A178FD" w:rsidP="00AC79B1">
      <w:pPr>
        <w:pStyle w:val="oancuaDanhsach"/>
        <w:numPr>
          <w:ilvl w:val="0"/>
          <w:numId w:val="3"/>
        </w:numPr>
        <w:rPr>
          <w:lang w:val="vi-VN"/>
        </w:rPr>
      </w:pPr>
      <w:r>
        <w:rPr>
          <w:lang w:val="vi-VN"/>
        </w:rPr>
        <w:t>Xạ trị: K khu trú và BN không chịu PT</w:t>
      </w:r>
      <w:r w:rsidR="00235BC4">
        <w:rPr>
          <w:lang w:val="vi-VN"/>
        </w:rPr>
        <w:t>, sau khi mổ T3N0M0 hoặc ở giai đoạn T4 xài phối hợp nội tiết</w:t>
      </w:r>
    </w:p>
    <w:p w14:paraId="18812B09" w14:textId="7300F8A1" w:rsidR="00235BC4" w:rsidRPr="00AC79B1" w:rsidRDefault="00235BC4" w:rsidP="00AC79B1">
      <w:pPr>
        <w:pStyle w:val="oancuaDanhsach"/>
        <w:numPr>
          <w:ilvl w:val="0"/>
          <w:numId w:val="3"/>
        </w:numPr>
        <w:rPr>
          <w:lang w:val="vi-VN"/>
        </w:rPr>
      </w:pPr>
      <w:r>
        <w:rPr>
          <w:lang w:val="vi-VN"/>
        </w:rPr>
        <w:t>Nội tiết trị liệu: &gt;</w:t>
      </w:r>
      <w:r w:rsidR="005724D6">
        <w:rPr>
          <w:lang w:val="vi-VN"/>
        </w:rPr>
        <w:t>=</w:t>
      </w:r>
      <w:r>
        <w:rPr>
          <w:lang w:val="vi-VN"/>
        </w:rPr>
        <w:t xml:space="preserve">T3b </w:t>
      </w:r>
    </w:p>
    <w:p w14:paraId="2F24C7A1" w14:textId="748DCB5A" w:rsidR="003D4392" w:rsidRDefault="003D4392" w:rsidP="00AC79B1">
      <w:pPr>
        <w:pStyle w:val="oancuaDanhsach"/>
        <w:numPr>
          <w:ilvl w:val="0"/>
          <w:numId w:val="3"/>
        </w:numPr>
        <w:rPr>
          <w:lang w:val="vi-VN"/>
        </w:rPr>
      </w:pPr>
      <w:r>
        <w:rPr>
          <w:lang w:val="vi-VN"/>
        </w:rPr>
        <w:t>Hóa trị</w:t>
      </w:r>
    </w:p>
    <w:p w14:paraId="1706000D" w14:textId="0FEF3091" w:rsidR="00E36575" w:rsidRPr="007A232C" w:rsidRDefault="003D4392" w:rsidP="00AB73E8">
      <w:pPr>
        <w:pStyle w:val="u3"/>
        <w:rPr>
          <w:lang w:val="vi-VN"/>
        </w:rPr>
      </w:pPr>
      <w:r>
        <w:rPr>
          <w:lang w:val="vi-VN"/>
        </w:rPr>
        <w:t>Theo dõi sau điều trị</w:t>
      </w:r>
    </w:p>
    <w:p w14:paraId="7E4D3701" w14:textId="02DD55C4" w:rsidR="003542B7" w:rsidRDefault="003542B7" w:rsidP="003542B7">
      <w:pPr>
        <w:pStyle w:val="oancuaDanhsach"/>
        <w:numPr>
          <w:ilvl w:val="0"/>
          <w:numId w:val="3"/>
        </w:numPr>
        <w:rPr>
          <w:lang w:val="vi-VN"/>
        </w:rPr>
      </w:pPr>
      <w:r>
        <w:rPr>
          <w:lang w:val="vi-VN"/>
        </w:rPr>
        <w:t>Không triệu chứng: tái khám 3-6-12, mỗi 6 tháng/3 năm và mỗi năm</w:t>
      </w:r>
    </w:p>
    <w:p w14:paraId="4BE61D66" w14:textId="0927ECCA" w:rsidR="003542B7" w:rsidRPr="003542B7" w:rsidRDefault="00FE4220" w:rsidP="003542B7">
      <w:pPr>
        <w:pStyle w:val="oancuaDanhsach"/>
        <w:numPr>
          <w:ilvl w:val="0"/>
          <w:numId w:val="3"/>
        </w:numPr>
        <w:rPr>
          <w:lang w:val="vi-VN"/>
        </w:rPr>
      </w:pPr>
      <w:r>
        <w:rPr>
          <w:lang w:val="vi-VN"/>
        </w:rPr>
        <w:t>Sau cắt mà PSA &gt;=</w:t>
      </w:r>
      <w:r w:rsidR="008A7269">
        <w:rPr>
          <w:lang w:val="vi-VN"/>
        </w:rPr>
        <w:t xml:space="preserve"> 0.2ng/ml =&gt; sót bướu</w:t>
      </w:r>
    </w:p>
    <w:p w14:paraId="16F1FBD3" w14:textId="07F1E291" w:rsidR="008A7269" w:rsidRPr="003542B7" w:rsidRDefault="002A1917" w:rsidP="003542B7">
      <w:pPr>
        <w:pStyle w:val="oancuaDanhsach"/>
        <w:numPr>
          <w:ilvl w:val="0"/>
          <w:numId w:val="3"/>
        </w:numPr>
        <w:rPr>
          <w:lang w:val="vi-VN"/>
        </w:rPr>
      </w:pPr>
      <w:r>
        <w:rPr>
          <w:lang w:val="vi-VN"/>
        </w:rPr>
        <w:t xml:space="preserve">Xạ hình, CT, MRI thường qui </w:t>
      </w:r>
      <w:r w:rsidRPr="00207A6A">
        <w:rPr>
          <w:b/>
          <w:bCs/>
          <w:lang w:val="vi-VN"/>
        </w:rPr>
        <w:t>KHÔNG CẦN</w:t>
      </w:r>
    </w:p>
    <w:p w14:paraId="19C2A563" w14:textId="01941A6B" w:rsidR="00D76FE6" w:rsidRPr="00805943" w:rsidRDefault="00D76FE6" w:rsidP="00805943">
      <w:pPr>
        <w:rPr>
          <w:lang w:val="vi-VN"/>
        </w:rPr>
      </w:pPr>
    </w:p>
    <w:p w14:paraId="25130615" w14:textId="20A376D9" w:rsidR="005B03C3" w:rsidRDefault="005B03C3" w:rsidP="00805943">
      <w:pPr>
        <w:rPr>
          <w:color w:val="C00000"/>
          <w:sz w:val="40"/>
          <w:szCs w:val="32"/>
          <w:highlight w:val="yellow"/>
          <w:lang w:val="vi-VN"/>
        </w:rPr>
      </w:pPr>
      <w:r>
        <w:rPr>
          <w:highlight w:val="yellow"/>
          <w:lang w:val="vi-VN"/>
        </w:rPr>
        <w:br w:type="page"/>
      </w:r>
    </w:p>
    <w:p w14:paraId="645F9337" w14:textId="457C7514" w:rsidR="00C25C49" w:rsidRDefault="008B0216" w:rsidP="008B0216">
      <w:pPr>
        <w:pStyle w:val="u1"/>
        <w:rPr>
          <w:lang w:val="vi-VN"/>
        </w:rPr>
      </w:pPr>
      <w:r w:rsidRPr="008B0216">
        <w:rPr>
          <w:highlight w:val="yellow"/>
          <w:lang w:val="vi-VN"/>
        </w:rPr>
        <w:lastRenderedPageBreak/>
        <w:t xml:space="preserve">BƯỚU </w:t>
      </w:r>
      <w:r w:rsidR="0031537A" w:rsidRPr="0031537A">
        <w:rPr>
          <w:highlight w:val="yellow"/>
          <w:lang w:val="vi-VN"/>
        </w:rPr>
        <w:t>BÀNG QUANG</w:t>
      </w:r>
    </w:p>
    <w:p w14:paraId="2A4F5497" w14:textId="1F7D7F34" w:rsidR="008B0216" w:rsidRDefault="008B0216" w:rsidP="008B0216">
      <w:pPr>
        <w:pStyle w:val="u2"/>
        <w:rPr>
          <w:lang w:val="vi-VN"/>
        </w:rPr>
      </w:pPr>
      <w:r>
        <w:rPr>
          <w:lang w:val="vi-VN"/>
        </w:rPr>
        <w:t>I. ĐẠI CƯƠNG</w:t>
      </w:r>
    </w:p>
    <w:p w14:paraId="0DDECA1B" w14:textId="7C91824B" w:rsidR="005452BE" w:rsidRPr="003B5E00" w:rsidRDefault="003B038F" w:rsidP="005452BE">
      <w:pPr>
        <w:rPr>
          <w:b/>
          <w:bCs/>
          <w:lang w:val="vi-VN"/>
        </w:rPr>
      </w:pPr>
      <w:r w:rsidRPr="003B5E00">
        <w:rPr>
          <w:b/>
          <w:bCs/>
          <w:lang w:val="vi-VN"/>
        </w:rPr>
        <w:t>Niệu mạc là biểu mô</w:t>
      </w:r>
      <w:r w:rsidR="00F87BDB" w:rsidRPr="003B5E00">
        <w:rPr>
          <w:b/>
          <w:bCs/>
          <w:lang w:val="vi-VN"/>
        </w:rPr>
        <w:t xml:space="preserve"> </w:t>
      </w:r>
      <w:r w:rsidR="00F87BDB" w:rsidRPr="003B5E00">
        <w:rPr>
          <w:b/>
          <w:bCs/>
        </w:rPr>
        <w:t>có cấu trúc đặc biệt riêng của đường niệu, lót bên trong từ đài bể thận tới</w:t>
      </w:r>
      <w:r w:rsidR="00F87BDB" w:rsidRPr="003B5E00">
        <w:rPr>
          <w:b/>
          <w:bCs/>
          <w:lang w:val="vi-VN"/>
        </w:rPr>
        <w:t xml:space="preserve"> niệu đạo gần</w:t>
      </w:r>
    </w:p>
    <w:p w14:paraId="24F43805" w14:textId="62FCBDBE" w:rsidR="008B0216" w:rsidRDefault="00FD2D26" w:rsidP="006D2156">
      <w:pPr>
        <w:pStyle w:val="u3"/>
        <w:rPr>
          <w:lang w:val="vi-VN"/>
        </w:rPr>
      </w:pPr>
      <w:r>
        <w:rPr>
          <w:lang w:val="vi-VN"/>
        </w:rPr>
        <w:t>1. Dịch tễ</w:t>
      </w:r>
    </w:p>
    <w:p w14:paraId="321953E3" w14:textId="77777777" w:rsidR="00FD2D26" w:rsidRDefault="00FD2D26" w:rsidP="003B5E00">
      <w:pPr>
        <w:ind w:left="567"/>
      </w:pPr>
      <w:r>
        <w:t>• 90-95% bướu ác</w:t>
      </w:r>
    </w:p>
    <w:p w14:paraId="62ACF07E" w14:textId="0CB0E897" w:rsidR="00FD2D26" w:rsidRDefault="00FD2D26" w:rsidP="003B5E00">
      <w:pPr>
        <w:ind w:left="567"/>
      </w:pPr>
      <w:r>
        <w:t xml:space="preserve">• 90% ung thư </w:t>
      </w:r>
      <w:r w:rsidRPr="006D2156">
        <w:rPr>
          <w:b/>
          <w:bCs/>
          <w:color w:val="002060"/>
        </w:rPr>
        <w:t>TB chuyển tiếp</w:t>
      </w:r>
      <w:r>
        <w:rPr>
          <w:lang w:val="vi-VN"/>
        </w:rPr>
        <w:t xml:space="preserve"> </w:t>
      </w:r>
      <w:r>
        <w:t>(transitional cell carcinoma – TCC)</w:t>
      </w:r>
    </w:p>
    <w:p w14:paraId="1F92FE0C" w14:textId="12E09DEE" w:rsidR="00FD2D26" w:rsidRDefault="00FD2D26" w:rsidP="003B5E00">
      <w:pPr>
        <w:ind w:left="567"/>
      </w:pPr>
      <w:r>
        <w:t>• Tần suất: hàng thứ 2/U</w:t>
      </w:r>
      <w:r>
        <w:rPr>
          <w:lang w:val="vi-VN"/>
        </w:rPr>
        <w:t xml:space="preserve">ng </w:t>
      </w:r>
      <w:r>
        <w:t>thư hệ tiết niệu-sinh dục</w:t>
      </w:r>
    </w:p>
    <w:p w14:paraId="6528D7E4" w14:textId="77777777" w:rsidR="00FD2D26" w:rsidRDefault="00FD2D26" w:rsidP="003B5E00">
      <w:pPr>
        <w:ind w:left="567"/>
      </w:pPr>
      <w:r>
        <w:t>• Tuổi: 50-70</w:t>
      </w:r>
    </w:p>
    <w:p w14:paraId="0E614B88" w14:textId="77777777" w:rsidR="006D2156" w:rsidRDefault="00FD2D26" w:rsidP="003B5E00">
      <w:pPr>
        <w:ind w:left="567"/>
      </w:pPr>
      <w:r>
        <w:t xml:space="preserve">•Giới: nam/nữ =3/1 </w:t>
      </w:r>
    </w:p>
    <w:p w14:paraId="7DD2E2B7" w14:textId="77777777" w:rsidR="006D2156" w:rsidRDefault="006D2156" w:rsidP="0075104C">
      <w:pPr>
        <w:pStyle w:val="u3"/>
        <w:rPr>
          <w:lang w:val="vi-VN"/>
        </w:rPr>
      </w:pPr>
      <w:r>
        <w:rPr>
          <w:lang w:val="vi-VN"/>
        </w:rPr>
        <w:t>2. Nguyên nhân</w:t>
      </w:r>
    </w:p>
    <w:p w14:paraId="4A39E1DF" w14:textId="6A816287" w:rsidR="006D2156" w:rsidRDefault="006D2156" w:rsidP="003B5E00">
      <w:pPr>
        <w:ind w:left="567"/>
      </w:pPr>
      <w:r w:rsidRPr="006D2156">
        <w:rPr>
          <w:b/>
          <w:bCs/>
          <w:color w:val="002060"/>
        </w:rPr>
        <w:t>•</w:t>
      </w:r>
      <w:r w:rsidR="0075104C">
        <w:rPr>
          <w:b/>
          <w:bCs/>
          <w:color w:val="002060"/>
          <w:lang w:val="vi-VN"/>
        </w:rPr>
        <w:t xml:space="preserve"> </w:t>
      </w:r>
      <w:r w:rsidRPr="006D2156">
        <w:rPr>
          <w:b/>
          <w:bCs/>
          <w:color w:val="002060"/>
        </w:rPr>
        <w:t>Hút thuốc lá:</w:t>
      </w:r>
      <w:r>
        <w:t xml:space="preserve"> Nguy cơ bị BBQ 50%, </w:t>
      </w:r>
    </w:p>
    <w:p w14:paraId="517462BA" w14:textId="6F435DEC" w:rsidR="006D2156" w:rsidRDefault="006D2156" w:rsidP="003B5E00">
      <w:pPr>
        <w:ind w:left="567"/>
      </w:pPr>
      <w:r w:rsidRPr="006D2156">
        <w:rPr>
          <w:b/>
          <w:bCs/>
          <w:color w:val="002060"/>
        </w:rPr>
        <w:t>• Yếu tố nguy cơ nghề nghiệp:</w:t>
      </w:r>
      <w:r>
        <w:t xml:space="preserve"> Hóa chất, thuốc</w:t>
      </w:r>
      <w:r>
        <w:rPr>
          <w:lang w:val="vi-VN"/>
        </w:rPr>
        <w:t xml:space="preserve"> </w:t>
      </w:r>
      <w:r>
        <w:t>nhuộm, amin thơm, công nghiệp cao su, in ấn, dầu</w:t>
      </w:r>
      <w:r w:rsidR="00E2359A">
        <w:rPr>
          <w:lang w:val="vi-VN"/>
        </w:rPr>
        <w:t xml:space="preserve"> </w:t>
      </w:r>
      <w:r>
        <w:t>khí, thuộc da: 25%</w:t>
      </w:r>
    </w:p>
    <w:p w14:paraId="4A3DA181" w14:textId="77777777" w:rsidR="004C516D" w:rsidRDefault="006D2156" w:rsidP="003B5E00">
      <w:pPr>
        <w:ind w:left="567"/>
      </w:pPr>
      <w:r w:rsidRPr="0075104C">
        <w:rPr>
          <w:b/>
          <w:bCs/>
          <w:color w:val="002060"/>
        </w:rPr>
        <w:t>•</w:t>
      </w:r>
      <w:r w:rsidR="0075104C">
        <w:rPr>
          <w:b/>
          <w:bCs/>
          <w:color w:val="002060"/>
          <w:lang w:val="vi-VN"/>
        </w:rPr>
        <w:t xml:space="preserve"> </w:t>
      </w:r>
      <w:r w:rsidRPr="0075104C">
        <w:rPr>
          <w:b/>
          <w:bCs/>
          <w:color w:val="002060"/>
        </w:rPr>
        <w:t xml:space="preserve">Niêm mạc BQ bị kích thích mạn tính </w:t>
      </w:r>
      <w:r>
        <w:t>do sỏi, thông</w:t>
      </w:r>
      <w:r>
        <w:rPr>
          <w:lang w:val="vi-VN"/>
        </w:rPr>
        <w:t xml:space="preserve"> </w:t>
      </w:r>
      <w:r>
        <w:t xml:space="preserve">tiểu, viêm: ung thư </w:t>
      </w:r>
      <w:r w:rsidRPr="006D2156">
        <w:rPr>
          <w:b/>
          <w:bCs/>
          <w:color w:val="C00000"/>
        </w:rPr>
        <w:t>TB gai (vẩy)</w:t>
      </w:r>
      <w:r>
        <w:t xml:space="preserve"> </w:t>
      </w:r>
    </w:p>
    <w:p w14:paraId="7996300B" w14:textId="77777777" w:rsidR="004C516D" w:rsidRDefault="004C516D" w:rsidP="004C516D">
      <w:pPr>
        <w:pStyle w:val="u3"/>
        <w:rPr>
          <w:lang w:val="vi-VN"/>
        </w:rPr>
      </w:pPr>
      <w:r>
        <w:rPr>
          <w:lang w:val="vi-VN"/>
        </w:rPr>
        <w:t>3. Trường hợp điển hình:</w:t>
      </w:r>
    </w:p>
    <w:p w14:paraId="1237E58B" w14:textId="77777777" w:rsidR="004C516D" w:rsidRDefault="004C516D" w:rsidP="003B5E00">
      <w:pPr>
        <w:ind w:firstLine="720"/>
      </w:pPr>
      <w:r w:rsidRPr="004C516D">
        <w:rPr>
          <w:noProof/>
        </w:rPr>
        <w:drawing>
          <wp:inline distT="0" distB="0" distL="0" distR="0" wp14:anchorId="79E3F7D5" wp14:editId="591EDBE6">
            <wp:extent cx="3059723" cy="1370459"/>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53"/>
                    <a:stretch>
                      <a:fillRect/>
                    </a:stretch>
                  </pic:blipFill>
                  <pic:spPr>
                    <a:xfrm>
                      <a:off x="0" y="0"/>
                      <a:ext cx="3087189" cy="1382761"/>
                    </a:xfrm>
                    <a:prstGeom prst="rect">
                      <a:avLst/>
                    </a:prstGeom>
                  </pic:spPr>
                </pic:pic>
              </a:graphicData>
            </a:graphic>
          </wp:inline>
        </w:drawing>
      </w:r>
      <w:r w:rsidRPr="004C516D">
        <w:t xml:space="preserve"> </w:t>
      </w:r>
    </w:p>
    <w:p w14:paraId="796DC374" w14:textId="77777777" w:rsidR="00B44FE2" w:rsidRDefault="00B44FE2" w:rsidP="00B44FE2">
      <w:pPr>
        <w:pStyle w:val="u2"/>
        <w:rPr>
          <w:lang w:val="vi-VN"/>
        </w:rPr>
      </w:pPr>
      <w:r>
        <w:rPr>
          <w:lang w:val="vi-VN"/>
        </w:rPr>
        <w:t>II. LÂM SÀNG</w:t>
      </w:r>
    </w:p>
    <w:p w14:paraId="2E024BCE" w14:textId="77777777" w:rsidR="00A92FB5" w:rsidRDefault="00A92FB5" w:rsidP="00A92FB5">
      <w:r w:rsidRPr="00E76B37">
        <w:rPr>
          <w:b/>
          <w:bCs/>
          <w:color w:val="002060"/>
        </w:rPr>
        <w:t>- Tiểu máu:</w:t>
      </w:r>
      <w:r>
        <w:t xml:space="preserve"> 85-90% trường hợp</w:t>
      </w:r>
    </w:p>
    <w:p w14:paraId="7DF99C92" w14:textId="48E7E84E" w:rsidR="00356A8B" w:rsidRDefault="00A92FB5" w:rsidP="00356A8B">
      <w:r>
        <w:tab/>
      </w:r>
      <w:r w:rsidR="00356A8B">
        <w:t>•</w:t>
      </w:r>
      <w:r w:rsidR="007D7C27">
        <w:rPr>
          <w:lang w:val="vi-VN"/>
        </w:rPr>
        <w:t xml:space="preserve"> </w:t>
      </w:r>
      <w:r w:rsidR="00356A8B">
        <w:t>Đại thể, đơn thuần, tự nhiên có và tự nhiên hết</w:t>
      </w:r>
    </w:p>
    <w:p w14:paraId="38AB7CB8" w14:textId="03C7D8EC" w:rsidR="00356A8B" w:rsidRDefault="00356A8B" w:rsidP="00356A8B">
      <w:pPr>
        <w:ind w:firstLine="720"/>
      </w:pPr>
      <w:r>
        <w:t>•</w:t>
      </w:r>
      <w:r w:rsidR="007D7C27">
        <w:rPr>
          <w:lang w:val="vi-VN"/>
        </w:rPr>
        <w:t xml:space="preserve"> </w:t>
      </w:r>
      <w:r>
        <w:t>Càng ngày càng xuất hiện thường xuyên với mức độ</w:t>
      </w:r>
      <w:r>
        <w:rPr>
          <w:lang w:val="vi-VN"/>
        </w:rPr>
        <w:t xml:space="preserve"> </w:t>
      </w:r>
      <w:r>
        <w:t>nặng hơn</w:t>
      </w:r>
    </w:p>
    <w:p w14:paraId="25DC649B" w14:textId="77777777" w:rsidR="00356A8B" w:rsidRDefault="00356A8B" w:rsidP="00356A8B">
      <w:pPr>
        <w:ind w:firstLine="720"/>
      </w:pPr>
      <w:r>
        <w:t>• Khoảng 20% ung thư BQ chỉ tiểu máu vi thể</w:t>
      </w:r>
    </w:p>
    <w:p w14:paraId="22F30B16" w14:textId="130C45E9" w:rsidR="00A92FB5" w:rsidRDefault="00356A8B" w:rsidP="00356A8B">
      <w:pPr>
        <w:ind w:firstLine="720"/>
      </w:pPr>
      <w:r>
        <w:t>• Kèm theo tiểu khó, tiểu buốt… (tùy vị trí của bướu)</w:t>
      </w:r>
    </w:p>
    <w:p w14:paraId="03CDBD51" w14:textId="73EBE4BC" w:rsidR="00AB67C3" w:rsidRDefault="00AB67C3" w:rsidP="00AB67C3">
      <w:pPr>
        <w:ind w:firstLine="720"/>
      </w:pPr>
      <w:r>
        <w:tab/>
      </w:r>
      <w:r w:rsidR="00287ECF">
        <w:rPr>
          <w:lang w:val="vi-VN"/>
        </w:rPr>
        <w:t>+</w:t>
      </w:r>
      <w:r w:rsidR="00C41C0A">
        <w:rPr>
          <w:lang w:val="vi-VN"/>
        </w:rPr>
        <w:t xml:space="preserve"> </w:t>
      </w:r>
      <w:r>
        <w:t>Cổ bàng quang: tiểu khó</w:t>
      </w:r>
    </w:p>
    <w:p w14:paraId="174F63AF" w14:textId="6479C847" w:rsidR="00AB67C3" w:rsidRDefault="00287ECF" w:rsidP="00AB67C3">
      <w:pPr>
        <w:ind w:left="720" w:firstLine="720"/>
      </w:pPr>
      <w:r>
        <w:rPr>
          <w:lang w:val="vi-VN"/>
        </w:rPr>
        <w:t xml:space="preserve">+ </w:t>
      </w:r>
      <w:r w:rsidR="00AB67C3">
        <w:t>Gần 2 miệng tiết niệu</w:t>
      </w:r>
      <w:r w:rsidR="00AB67C3">
        <w:rPr>
          <w:lang w:val="vi-VN"/>
        </w:rPr>
        <w:t xml:space="preserve"> </w:t>
      </w:r>
      <w:r w:rsidR="00AB67C3">
        <w:t>quản: đau quặn thận, thận</w:t>
      </w:r>
      <w:r w:rsidR="00AB67C3">
        <w:rPr>
          <w:lang w:val="vi-VN"/>
        </w:rPr>
        <w:t xml:space="preserve"> </w:t>
      </w:r>
      <w:r w:rsidR="00AB67C3">
        <w:t>ứ nước</w:t>
      </w:r>
    </w:p>
    <w:p w14:paraId="5BAFE553" w14:textId="5D3B1F6A" w:rsidR="00AB67C3" w:rsidRDefault="00AB67C3" w:rsidP="00DB3FA1">
      <w:pPr>
        <w:ind w:left="1440" w:firstLine="720"/>
      </w:pPr>
      <w:r>
        <w:t>hiếm gặp ban đầu</w:t>
      </w:r>
    </w:p>
    <w:p w14:paraId="4A0FC33C" w14:textId="3633434D" w:rsidR="00AB67C3" w:rsidRDefault="00AB67C3" w:rsidP="00DB3FA1">
      <w:pPr>
        <w:ind w:left="1440" w:firstLine="720"/>
      </w:pPr>
      <w:r>
        <w:t xml:space="preserve">tiến triển </w:t>
      </w:r>
      <w:proofErr w:type="gramStart"/>
      <w:r>
        <w:t>xa :</w:t>
      </w:r>
      <w:proofErr w:type="gramEnd"/>
      <w:r>
        <w:t xml:space="preserve"> 50%</w:t>
      </w:r>
    </w:p>
    <w:p w14:paraId="2922ECD0" w14:textId="77777777" w:rsidR="00A92FB5" w:rsidRDefault="00A92FB5" w:rsidP="00A92FB5">
      <w:r w:rsidRPr="00E76B37">
        <w:rPr>
          <w:b/>
          <w:bCs/>
          <w:color w:val="002060"/>
        </w:rPr>
        <w:t>- Bàng quang kích thích:</w:t>
      </w:r>
      <w:r>
        <w:t xml:space="preserve"> tiểu gắt, tiểu gấp: 20%</w:t>
      </w:r>
    </w:p>
    <w:p w14:paraId="01D13DB4" w14:textId="77777777" w:rsidR="00356A8B" w:rsidRDefault="00A92FB5" w:rsidP="00A92FB5">
      <w:r w:rsidRPr="00E76B37">
        <w:rPr>
          <w:b/>
          <w:bCs/>
          <w:color w:val="002060"/>
        </w:rPr>
        <w:t xml:space="preserve">- NT tiết niệu thứ phát </w:t>
      </w:r>
      <w:r>
        <w:t xml:space="preserve">30%: tránh bỏ sót </w:t>
      </w:r>
    </w:p>
    <w:p w14:paraId="55001CE7" w14:textId="1A322EED" w:rsidR="00E70820" w:rsidRPr="00E76B37" w:rsidRDefault="00F669DE" w:rsidP="00E70820">
      <w:pPr>
        <w:rPr>
          <w:b/>
          <w:bCs/>
          <w:color w:val="002060"/>
        </w:rPr>
      </w:pPr>
      <w:r w:rsidRPr="00E76B37">
        <w:rPr>
          <w:b/>
          <w:bCs/>
          <w:color w:val="002060"/>
          <w:lang w:val="vi-VN"/>
        </w:rPr>
        <w:t xml:space="preserve">- </w:t>
      </w:r>
      <w:r w:rsidR="00E70820" w:rsidRPr="00E76B37">
        <w:rPr>
          <w:b/>
          <w:bCs/>
          <w:color w:val="002060"/>
        </w:rPr>
        <w:t>Khám bụng</w:t>
      </w:r>
    </w:p>
    <w:p w14:paraId="719C1A6E" w14:textId="77777777" w:rsidR="00DF75C6" w:rsidRDefault="00F669DE" w:rsidP="00E70820">
      <w:r w:rsidRPr="00E76B37">
        <w:rPr>
          <w:b/>
          <w:bCs/>
          <w:color w:val="002060"/>
          <w:lang w:val="vi-VN"/>
        </w:rPr>
        <w:t xml:space="preserve">- </w:t>
      </w:r>
      <w:r w:rsidR="00E70820" w:rsidRPr="00E76B37">
        <w:rPr>
          <w:b/>
          <w:bCs/>
          <w:color w:val="002060"/>
        </w:rPr>
        <w:t xml:space="preserve">Thăm âm đạo, hậu môn, trực tràng: </w:t>
      </w:r>
      <w:r w:rsidR="00E70820">
        <w:t xml:space="preserve">Bướu di động hay xâm lấn vùng chậu </w:t>
      </w:r>
    </w:p>
    <w:p w14:paraId="0B0B7859" w14:textId="77777777" w:rsidR="00E76B37" w:rsidRDefault="00EC367C" w:rsidP="00E76B37">
      <w:pPr>
        <w:pStyle w:val="u2"/>
        <w:rPr>
          <w:lang w:val="vi-VN"/>
        </w:rPr>
      </w:pPr>
      <w:r>
        <w:rPr>
          <w:lang w:val="vi-VN"/>
        </w:rPr>
        <w:lastRenderedPageBreak/>
        <w:t>III. CẬN LÂM SÀNG</w:t>
      </w:r>
    </w:p>
    <w:p w14:paraId="3DE33C2D" w14:textId="17C061EF" w:rsidR="00E76B37" w:rsidRPr="00E60117" w:rsidRDefault="00E76B37" w:rsidP="00E76B37">
      <w:pPr>
        <w:rPr>
          <w:b/>
          <w:color w:val="002060"/>
        </w:rPr>
      </w:pPr>
      <w:r w:rsidRPr="00E76B37">
        <w:rPr>
          <w:b/>
          <w:bCs/>
          <w:color w:val="002060"/>
        </w:rPr>
        <w:t>• Tổng phân tích nước tiểu – tế bào học nước tiểu</w:t>
      </w:r>
    </w:p>
    <w:p w14:paraId="2A6ADC4B" w14:textId="77777777" w:rsidR="00E76B37" w:rsidRDefault="00E76B37" w:rsidP="00E76B37">
      <w:pPr>
        <w:rPr>
          <w:b/>
          <w:bCs/>
          <w:color w:val="002060"/>
        </w:rPr>
      </w:pPr>
      <w:r w:rsidRPr="00E76B37">
        <w:rPr>
          <w:b/>
          <w:bCs/>
          <w:color w:val="002060"/>
        </w:rPr>
        <w:t>• Siêu âm</w:t>
      </w:r>
    </w:p>
    <w:p w14:paraId="48D3A3F6" w14:textId="77777777" w:rsidR="00226DA7" w:rsidRDefault="00226DA7" w:rsidP="00E82F71">
      <w:pPr>
        <w:ind w:left="567"/>
      </w:pPr>
      <w:r>
        <w:t>•Chẩn đoán sơ bộ</w:t>
      </w:r>
    </w:p>
    <w:p w14:paraId="6A73BA88" w14:textId="7693791A" w:rsidR="00226DA7" w:rsidRDefault="00226DA7" w:rsidP="00E82F71">
      <w:pPr>
        <w:ind w:left="567"/>
      </w:pPr>
      <w:r>
        <w:t>•Đánh giá đường tiết niệu</w:t>
      </w:r>
      <w:r>
        <w:rPr>
          <w:lang w:val="vi-VN"/>
        </w:rPr>
        <w:t xml:space="preserve"> </w:t>
      </w:r>
      <w:r>
        <w:t>trên có bị ảnh hưởng</w:t>
      </w:r>
    </w:p>
    <w:p w14:paraId="401D512D" w14:textId="30BCB344" w:rsidR="00226DA7" w:rsidRPr="00E76B37" w:rsidRDefault="00226DA7" w:rsidP="00E82F71">
      <w:pPr>
        <w:ind w:left="567"/>
      </w:pPr>
      <w:r>
        <w:t>• Theo dõi bướu tái phát</w:t>
      </w:r>
      <w:r>
        <w:rPr>
          <w:lang w:val="vi-VN"/>
        </w:rPr>
        <w:t xml:space="preserve"> </w:t>
      </w:r>
      <w:r>
        <w:t>sau mổ</w:t>
      </w:r>
    </w:p>
    <w:p w14:paraId="6091FE83" w14:textId="77777777" w:rsidR="00E76B37" w:rsidRDefault="00E76B37" w:rsidP="00E76B37">
      <w:pPr>
        <w:rPr>
          <w:b/>
          <w:bCs/>
          <w:color w:val="002060"/>
        </w:rPr>
      </w:pPr>
      <w:r w:rsidRPr="00E76B37">
        <w:rPr>
          <w:b/>
          <w:bCs/>
          <w:color w:val="002060"/>
        </w:rPr>
        <w:t>•Nội soi bàng quang</w:t>
      </w:r>
    </w:p>
    <w:p w14:paraId="6D524767" w14:textId="77777777" w:rsidR="00E82F71" w:rsidRPr="00E82F71" w:rsidRDefault="00E82F71" w:rsidP="00E82F71">
      <w:pPr>
        <w:ind w:left="567"/>
        <w:rPr>
          <w:b/>
          <w:bCs/>
          <w:color w:val="C00000"/>
        </w:rPr>
      </w:pPr>
      <w:r w:rsidRPr="00E82F71">
        <w:rPr>
          <w:b/>
          <w:bCs/>
          <w:color w:val="C00000"/>
        </w:rPr>
        <w:t>Tiêu chuẩn vàng</w:t>
      </w:r>
    </w:p>
    <w:p w14:paraId="34F2D13E" w14:textId="26A7F6B4" w:rsidR="00E82F71" w:rsidRDefault="00E82F71" w:rsidP="00E82F71">
      <w:pPr>
        <w:ind w:left="567"/>
      </w:pPr>
      <w:r>
        <w:t>•Đánh giá vị trí bướu, số</w:t>
      </w:r>
      <w:r>
        <w:rPr>
          <w:lang w:val="vi-VN"/>
        </w:rPr>
        <w:t xml:space="preserve"> </w:t>
      </w:r>
      <w:r>
        <w:t>lượng bướu</w:t>
      </w:r>
    </w:p>
    <w:p w14:paraId="62521196" w14:textId="77777777" w:rsidR="00E82F71" w:rsidRDefault="00E82F71" w:rsidP="00E82F71">
      <w:pPr>
        <w:ind w:left="567"/>
      </w:pPr>
      <w:r>
        <w:t>•Độ xâm lấn</w:t>
      </w:r>
    </w:p>
    <w:p w14:paraId="4826F24F" w14:textId="0CEE3DEE" w:rsidR="00E82F71" w:rsidRPr="00E76B37" w:rsidRDefault="00E82F71" w:rsidP="00E82F71">
      <w:pPr>
        <w:ind w:left="567"/>
      </w:pPr>
      <w:r>
        <w:t>•Cắt đốt nội soi</w:t>
      </w:r>
      <w:r>
        <w:rPr>
          <w:lang w:val="vi-VN"/>
        </w:rPr>
        <w:t xml:space="preserve">: </w:t>
      </w:r>
      <w:r>
        <w:t>Sinh thiết</w:t>
      </w:r>
      <w:r>
        <w:rPr>
          <w:lang w:val="vi-VN"/>
        </w:rPr>
        <w:t xml:space="preserve">, </w:t>
      </w:r>
      <w:r>
        <w:t>Điều trị</w:t>
      </w:r>
    </w:p>
    <w:p w14:paraId="5BDDDC8D" w14:textId="77777777" w:rsidR="00E76B37" w:rsidRDefault="00E76B37" w:rsidP="00E76B37">
      <w:pPr>
        <w:rPr>
          <w:b/>
          <w:bCs/>
          <w:color w:val="002060"/>
        </w:rPr>
      </w:pPr>
      <w:r w:rsidRPr="00E76B37">
        <w:rPr>
          <w:b/>
          <w:bCs/>
          <w:color w:val="002060"/>
        </w:rPr>
        <w:t>• X quang bàng quang, XQ hệ tiết niệu có cản quang</w:t>
      </w:r>
    </w:p>
    <w:p w14:paraId="62836A9E" w14:textId="77777777" w:rsidR="00C90AD5" w:rsidRDefault="00C90AD5" w:rsidP="00C90AD5">
      <w:pPr>
        <w:ind w:left="567"/>
      </w:pPr>
      <w:r>
        <w:t>•Hình ảnh bướu BQ</w:t>
      </w:r>
    </w:p>
    <w:p w14:paraId="669E20FD" w14:textId="77777777" w:rsidR="00C90AD5" w:rsidRDefault="00C90AD5" w:rsidP="00C90AD5">
      <w:pPr>
        <w:ind w:left="567"/>
      </w:pPr>
      <w:r>
        <w:t>•Chức năng thận</w:t>
      </w:r>
    </w:p>
    <w:p w14:paraId="47FC0DFB" w14:textId="1F6D067F" w:rsidR="00C90AD5" w:rsidRPr="00E76B37" w:rsidRDefault="00C90AD5" w:rsidP="00C90AD5">
      <w:pPr>
        <w:ind w:left="567"/>
      </w:pPr>
      <w:r>
        <w:t>•Ảnh hưởng đường tiểu</w:t>
      </w:r>
      <w:r>
        <w:rPr>
          <w:lang w:val="vi-VN"/>
        </w:rPr>
        <w:t xml:space="preserve"> </w:t>
      </w:r>
      <w:r>
        <w:t>trên:</w:t>
      </w:r>
      <w:r>
        <w:rPr>
          <w:lang w:val="vi-VN"/>
        </w:rPr>
        <w:t xml:space="preserve"> </w:t>
      </w:r>
      <w:r>
        <w:t>thận chướng nước</w:t>
      </w:r>
    </w:p>
    <w:p w14:paraId="1AEE296C" w14:textId="77777777" w:rsidR="0016594E" w:rsidRDefault="00E76B37" w:rsidP="00E76B37">
      <w:r w:rsidRPr="00E76B37">
        <w:rPr>
          <w:b/>
          <w:bCs/>
          <w:color w:val="002060"/>
        </w:rPr>
        <w:t>•CT, MRI …</w:t>
      </w:r>
      <w:r>
        <w:t xml:space="preserve"> </w:t>
      </w:r>
    </w:p>
    <w:p w14:paraId="0A866C21" w14:textId="77777777" w:rsidR="0016594E" w:rsidRDefault="0016594E" w:rsidP="0016594E">
      <w:pPr>
        <w:ind w:left="567"/>
      </w:pPr>
      <w:r>
        <w:t>•Hình ảnh hệ tiết niệu</w:t>
      </w:r>
    </w:p>
    <w:p w14:paraId="61EEF4CB" w14:textId="77777777" w:rsidR="0016594E" w:rsidRDefault="0016594E" w:rsidP="0016594E">
      <w:pPr>
        <w:ind w:left="567"/>
      </w:pPr>
      <w:r>
        <w:t>•Hình ảnh bướu</w:t>
      </w:r>
    </w:p>
    <w:p w14:paraId="2732028A" w14:textId="77777777" w:rsidR="0016594E" w:rsidRDefault="0016594E" w:rsidP="0016594E">
      <w:pPr>
        <w:ind w:left="567"/>
      </w:pPr>
      <w:r>
        <w:t>• Xâm lấn vùng chậu</w:t>
      </w:r>
    </w:p>
    <w:p w14:paraId="5E93EC4B" w14:textId="77777777" w:rsidR="006957E3" w:rsidRDefault="0016594E" w:rsidP="0016594E">
      <w:pPr>
        <w:ind w:left="567"/>
      </w:pPr>
      <w:r>
        <w:t xml:space="preserve">•Hạch di căn: &gt; 2cm </w:t>
      </w:r>
    </w:p>
    <w:p w14:paraId="6E31CCB5" w14:textId="77777777" w:rsidR="006957E3" w:rsidRDefault="006957E3" w:rsidP="006957E3">
      <w:pPr>
        <w:pStyle w:val="u2"/>
        <w:rPr>
          <w:lang w:val="vi-VN"/>
        </w:rPr>
      </w:pPr>
      <w:r>
        <w:rPr>
          <w:lang w:val="vi-VN"/>
        </w:rPr>
        <w:t>IV. ĐIỀU TRỊ</w:t>
      </w:r>
    </w:p>
    <w:p w14:paraId="42F6D1B8" w14:textId="77777777" w:rsidR="006957E3" w:rsidRDefault="006957E3" w:rsidP="006957E3">
      <w:pPr>
        <w:pStyle w:val="u3"/>
      </w:pPr>
      <w:r>
        <w:t>1. Bướu nông</w:t>
      </w:r>
    </w:p>
    <w:p w14:paraId="0D601824" w14:textId="757DF94A" w:rsidR="00991187" w:rsidRDefault="00991187" w:rsidP="00446574">
      <w:pPr>
        <w:pStyle w:val="u5"/>
        <w:rPr>
          <w:lang w:val="vi-VN"/>
        </w:rPr>
      </w:pPr>
      <w:r>
        <w:rPr>
          <w:lang w:val="vi-VN"/>
        </w:rPr>
        <w:t>CHỈ ĐỊNH</w:t>
      </w:r>
    </w:p>
    <w:p w14:paraId="51C5B46D" w14:textId="77777777" w:rsidR="00991187" w:rsidRPr="00AC5AB4" w:rsidRDefault="00991187" w:rsidP="00991187">
      <w:pPr>
        <w:ind w:left="567"/>
        <w:rPr>
          <w:lang w:val="vi-VN"/>
        </w:rPr>
      </w:pPr>
      <w:r w:rsidRPr="00AC5AB4">
        <w:rPr>
          <w:lang w:val="vi-VN"/>
        </w:rPr>
        <w:t>• Tis (in situ)</w:t>
      </w:r>
    </w:p>
    <w:p w14:paraId="28A7A2A6" w14:textId="77777777" w:rsidR="00991187" w:rsidRPr="00AC5AB4" w:rsidRDefault="00991187" w:rsidP="00991187">
      <w:pPr>
        <w:ind w:left="567"/>
        <w:rPr>
          <w:lang w:val="vi-VN"/>
        </w:rPr>
      </w:pPr>
      <w:r w:rsidRPr="00AC5AB4">
        <w:rPr>
          <w:lang w:val="vi-VN"/>
        </w:rPr>
        <w:t>• Ta</w:t>
      </w:r>
    </w:p>
    <w:p w14:paraId="4217871B" w14:textId="77777777" w:rsidR="00991187" w:rsidRDefault="00991187" w:rsidP="00991187">
      <w:pPr>
        <w:ind w:left="567"/>
        <w:rPr>
          <w:lang w:val="vi-VN"/>
        </w:rPr>
      </w:pPr>
      <w:r w:rsidRPr="00AC5AB4">
        <w:rPr>
          <w:lang w:val="vi-VN"/>
        </w:rPr>
        <w:t>• T1: chưa xâm lấn lớp cơ</w:t>
      </w:r>
      <w:r>
        <w:rPr>
          <w:lang w:val="vi-VN"/>
        </w:rPr>
        <w:t xml:space="preserve"> </w:t>
      </w:r>
      <w:r w:rsidRPr="00AC5AB4">
        <w:rPr>
          <w:lang w:val="vi-VN"/>
        </w:rPr>
        <w:t>nông</w:t>
      </w:r>
    </w:p>
    <w:p w14:paraId="11D849F3" w14:textId="620C4010" w:rsidR="006957E3" w:rsidRDefault="006957E3" w:rsidP="00446574">
      <w:pPr>
        <w:pStyle w:val="u5"/>
        <w:rPr>
          <w:lang w:val="vi-VN"/>
        </w:rPr>
      </w:pPr>
      <w:r>
        <w:lastRenderedPageBreak/>
        <w:t xml:space="preserve">- </w:t>
      </w:r>
      <w:r w:rsidR="00AC5AB4">
        <w:rPr>
          <w:lang w:val="vi-VN"/>
        </w:rPr>
        <w:t>Điều trị bảo tồn: cắt đốt nội soi</w:t>
      </w:r>
    </w:p>
    <w:p w14:paraId="71E4518C" w14:textId="070E4C80" w:rsidR="009F61CB" w:rsidRPr="00AC5AB4" w:rsidRDefault="00446574" w:rsidP="00AC5AB4">
      <w:pPr>
        <w:ind w:left="567"/>
        <w:rPr>
          <w:lang w:val="vi-VN"/>
        </w:rPr>
      </w:pPr>
      <w:r w:rsidRPr="00446574">
        <w:rPr>
          <w:noProof/>
          <w:lang w:val="vi-VN"/>
        </w:rPr>
        <w:drawing>
          <wp:inline distT="0" distB="0" distL="0" distR="0" wp14:anchorId="17ED6C8F" wp14:editId="7374FBB4">
            <wp:extent cx="4241410" cy="3503651"/>
            <wp:effectExtent l="0" t="0" r="0" b="0"/>
            <wp:docPr id="21" name="Picture 2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table&#10;&#10;Description automatically generated"/>
                    <pic:cNvPicPr/>
                  </pic:nvPicPr>
                  <pic:blipFill>
                    <a:blip r:embed="rId54"/>
                    <a:stretch>
                      <a:fillRect/>
                    </a:stretch>
                  </pic:blipFill>
                  <pic:spPr>
                    <a:xfrm>
                      <a:off x="0" y="0"/>
                      <a:ext cx="4244706" cy="3506373"/>
                    </a:xfrm>
                    <a:prstGeom prst="rect">
                      <a:avLst/>
                    </a:prstGeom>
                  </pic:spPr>
                </pic:pic>
              </a:graphicData>
            </a:graphic>
          </wp:inline>
        </w:drawing>
      </w:r>
      <w:r w:rsidR="0020030C" w:rsidRPr="0020030C">
        <w:rPr>
          <w:noProof/>
          <w:lang w:val="vi-VN"/>
        </w:rPr>
        <w:drawing>
          <wp:inline distT="0" distB="0" distL="0" distR="0" wp14:anchorId="47C531AF" wp14:editId="4BFB2205">
            <wp:extent cx="4241165" cy="2541962"/>
            <wp:effectExtent l="0" t="0" r="0" b="0"/>
            <wp:docPr id="25" name="Picture 2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up of a document&#10;&#10;Description automatically generated with medium confidence"/>
                    <pic:cNvPicPr/>
                  </pic:nvPicPr>
                  <pic:blipFill>
                    <a:blip r:embed="rId55"/>
                    <a:stretch>
                      <a:fillRect/>
                    </a:stretch>
                  </pic:blipFill>
                  <pic:spPr>
                    <a:xfrm>
                      <a:off x="0" y="0"/>
                      <a:ext cx="4275558" cy="2562575"/>
                    </a:xfrm>
                    <a:prstGeom prst="rect">
                      <a:avLst/>
                    </a:prstGeom>
                  </pic:spPr>
                </pic:pic>
              </a:graphicData>
            </a:graphic>
          </wp:inline>
        </w:drawing>
      </w:r>
      <w:r w:rsidR="009F61CB" w:rsidRPr="009F61CB">
        <w:rPr>
          <w:noProof/>
          <w:lang w:val="vi-VN"/>
        </w:rPr>
        <w:drawing>
          <wp:inline distT="0" distB="0" distL="0" distR="0" wp14:anchorId="0028DDDD" wp14:editId="3E62E572">
            <wp:extent cx="4257919" cy="1898649"/>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6"/>
                    <a:stretch>
                      <a:fillRect/>
                    </a:stretch>
                  </pic:blipFill>
                  <pic:spPr>
                    <a:xfrm>
                      <a:off x="0" y="0"/>
                      <a:ext cx="4297389" cy="1916249"/>
                    </a:xfrm>
                    <a:prstGeom prst="rect">
                      <a:avLst/>
                    </a:prstGeom>
                  </pic:spPr>
                </pic:pic>
              </a:graphicData>
            </a:graphic>
          </wp:inline>
        </w:drawing>
      </w:r>
    </w:p>
    <w:p w14:paraId="3199BB68" w14:textId="77777777" w:rsidR="006957E3" w:rsidRDefault="006957E3" w:rsidP="0089156D">
      <w:pPr>
        <w:pStyle w:val="u5"/>
      </w:pPr>
      <w:r>
        <w:lastRenderedPageBreak/>
        <w:t>- Hóa trị nội BQ</w:t>
      </w:r>
    </w:p>
    <w:p w14:paraId="0DB41B2A" w14:textId="10A27B0D" w:rsidR="000334BE" w:rsidRPr="000334BE" w:rsidRDefault="006B6E0F" w:rsidP="000334BE">
      <w:r w:rsidRPr="006B6E0F">
        <w:rPr>
          <w:noProof/>
        </w:rPr>
        <w:drawing>
          <wp:inline distT="0" distB="0" distL="0" distR="0" wp14:anchorId="4457647C" wp14:editId="0313DF50">
            <wp:extent cx="3498264" cy="169734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7"/>
                    <a:stretch>
                      <a:fillRect/>
                    </a:stretch>
                  </pic:blipFill>
                  <pic:spPr>
                    <a:xfrm>
                      <a:off x="0" y="0"/>
                      <a:ext cx="3514107" cy="1705032"/>
                    </a:xfrm>
                    <a:prstGeom prst="rect">
                      <a:avLst/>
                    </a:prstGeom>
                  </pic:spPr>
                </pic:pic>
              </a:graphicData>
            </a:graphic>
          </wp:inline>
        </w:drawing>
      </w:r>
    </w:p>
    <w:p w14:paraId="71B74D3C" w14:textId="77777777" w:rsidR="006957E3" w:rsidRDefault="006957E3" w:rsidP="000334BE">
      <w:pPr>
        <w:pStyle w:val="u5"/>
      </w:pPr>
      <w:r>
        <w:t>+/- Cắt BQ tận gốc + tạo hình</w:t>
      </w:r>
    </w:p>
    <w:p w14:paraId="164E040A" w14:textId="3985837C" w:rsidR="00A577DC" w:rsidRDefault="00A577DC" w:rsidP="00A577DC">
      <w:pPr>
        <w:pStyle w:val="u5"/>
        <w:rPr>
          <w:lang w:val="vi-VN"/>
        </w:rPr>
      </w:pPr>
      <w:r>
        <w:rPr>
          <w:lang w:val="vi-VN"/>
        </w:rPr>
        <w:t>Theo dõi</w:t>
      </w:r>
      <w:r w:rsidR="00A75FC1">
        <w:rPr>
          <w:lang w:val="vi-VN"/>
        </w:rPr>
        <w:t xml:space="preserve">: </w:t>
      </w:r>
      <w:r w:rsidR="00A75FC1">
        <w:t>SA, nội soi BQ</w:t>
      </w:r>
    </w:p>
    <w:p w14:paraId="7F8BFA9F" w14:textId="5C135855" w:rsidR="00A577DC" w:rsidRPr="00A577DC" w:rsidRDefault="00A577DC" w:rsidP="00A577DC">
      <w:pPr>
        <w:rPr>
          <w:lang w:val="vi-VN"/>
        </w:rPr>
      </w:pPr>
      <w:r w:rsidRPr="00A577DC">
        <w:rPr>
          <w:lang w:val="vi-VN"/>
        </w:rPr>
        <w:t>• Soi bàng quang kiểm tra mỗi 3 tháng trong 2 năm đầu</w:t>
      </w:r>
      <w:r>
        <w:rPr>
          <w:lang w:val="vi-VN"/>
        </w:rPr>
        <w:t xml:space="preserve"> </w:t>
      </w:r>
      <w:r w:rsidRPr="00A577DC">
        <w:rPr>
          <w:lang w:val="vi-VN"/>
        </w:rPr>
        <w:t>và mỗi 6 tháng trong 3 năm kế tiếp.</w:t>
      </w:r>
      <w:r w:rsidR="001F5916">
        <w:rPr>
          <w:lang w:val="vi-VN"/>
        </w:rPr>
        <w:t xml:space="preserve"> Mỗi năm sau đó.</w:t>
      </w:r>
    </w:p>
    <w:p w14:paraId="381AA01F" w14:textId="0F104316" w:rsidR="00A577DC" w:rsidRPr="00A577DC" w:rsidRDefault="00A577DC" w:rsidP="00A577DC">
      <w:pPr>
        <w:rPr>
          <w:lang w:val="vi-VN"/>
        </w:rPr>
      </w:pPr>
      <w:r w:rsidRPr="00A577DC">
        <w:rPr>
          <w:lang w:val="vi-VN"/>
        </w:rPr>
        <w:t>•</w:t>
      </w:r>
      <w:r>
        <w:rPr>
          <w:lang w:val="vi-VN"/>
        </w:rPr>
        <w:t xml:space="preserve"> </w:t>
      </w:r>
      <w:r w:rsidRPr="00A577DC">
        <w:rPr>
          <w:lang w:val="vi-VN"/>
        </w:rPr>
        <w:t>Nếu tái phát, CĐNS lại và hóa trị lại như lần đầu</w:t>
      </w:r>
    </w:p>
    <w:p w14:paraId="61EB29C3" w14:textId="0AA44440" w:rsidR="00A577DC" w:rsidRPr="00A577DC" w:rsidRDefault="00A577DC" w:rsidP="00A577DC">
      <w:pPr>
        <w:rPr>
          <w:lang w:val="vi-VN"/>
        </w:rPr>
      </w:pPr>
      <w:r w:rsidRPr="00A577DC">
        <w:rPr>
          <w:lang w:val="vi-VN"/>
        </w:rPr>
        <w:t>•</w:t>
      </w:r>
      <w:r>
        <w:rPr>
          <w:lang w:val="vi-VN"/>
        </w:rPr>
        <w:t xml:space="preserve"> </w:t>
      </w:r>
      <w:r w:rsidRPr="00A577DC">
        <w:rPr>
          <w:lang w:val="vi-VN"/>
        </w:rPr>
        <w:t>Cân nhắc phương án điều trị triệt để khi bướu tái phát</w:t>
      </w:r>
      <w:r>
        <w:rPr>
          <w:lang w:val="vi-VN"/>
        </w:rPr>
        <w:t xml:space="preserve"> </w:t>
      </w:r>
      <w:r w:rsidRPr="00A577DC">
        <w:rPr>
          <w:lang w:val="vi-VN"/>
        </w:rPr>
        <w:t>xâm lấn cơ hoặc tăng độ biệt hóa</w:t>
      </w:r>
    </w:p>
    <w:p w14:paraId="201AE970" w14:textId="77777777" w:rsidR="006957E3" w:rsidRDefault="006957E3" w:rsidP="006957E3">
      <w:pPr>
        <w:pStyle w:val="u3"/>
      </w:pPr>
      <w:r>
        <w:t>2. Bướu xâm lấn (sâu)</w:t>
      </w:r>
    </w:p>
    <w:p w14:paraId="7B53442D" w14:textId="261EC6E2" w:rsidR="000977CA" w:rsidRDefault="000977CA" w:rsidP="00991187">
      <w:pPr>
        <w:pStyle w:val="u5"/>
        <w:rPr>
          <w:lang w:val="vi-VN"/>
        </w:rPr>
      </w:pPr>
      <w:r>
        <w:rPr>
          <w:lang w:val="vi-VN"/>
        </w:rPr>
        <w:t>CHỈ ĐỊNH</w:t>
      </w:r>
    </w:p>
    <w:p w14:paraId="5B5AFD00" w14:textId="3FA8716C" w:rsidR="00991187" w:rsidRDefault="00991187" w:rsidP="00991187">
      <w:r>
        <w:t>Bướu bàng quang xâm</w:t>
      </w:r>
      <w:r>
        <w:rPr>
          <w:lang w:val="vi-VN"/>
        </w:rPr>
        <w:t xml:space="preserve"> </w:t>
      </w:r>
      <w:r>
        <w:t>lấn lớp cơ (T2)</w:t>
      </w:r>
    </w:p>
    <w:p w14:paraId="4CA8D559" w14:textId="25958B21" w:rsidR="00991187" w:rsidRDefault="00991187" w:rsidP="00991187">
      <w:r>
        <w:t>Grad 3</w:t>
      </w:r>
    </w:p>
    <w:p w14:paraId="1DBA6EA4" w14:textId="413782F1" w:rsidR="00991187" w:rsidRDefault="00991187" w:rsidP="00991187">
      <w:r>
        <w:t>Bướu nhiều nơi</w:t>
      </w:r>
    </w:p>
    <w:p w14:paraId="437A443B" w14:textId="77777777" w:rsidR="006957E3" w:rsidRDefault="006957E3" w:rsidP="002964F7">
      <w:pPr>
        <w:pStyle w:val="u5"/>
      </w:pPr>
      <w:r>
        <w:t>- Cắt BQ tận gốc + tạo hình</w:t>
      </w:r>
    </w:p>
    <w:p w14:paraId="44985D68" w14:textId="77777777" w:rsidR="006957E3" w:rsidRDefault="006957E3" w:rsidP="002964F7">
      <w:pPr>
        <w:pStyle w:val="u5"/>
      </w:pPr>
      <w:r>
        <w:t>- Chuyển lưu nước tiểu tạm thời</w:t>
      </w:r>
    </w:p>
    <w:p w14:paraId="6A1A42F4" w14:textId="77777777" w:rsidR="00332BB6" w:rsidRDefault="006957E3" w:rsidP="002964F7">
      <w:pPr>
        <w:pStyle w:val="u5"/>
      </w:pPr>
      <w:r>
        <w:t xml:space="preserve">- +/- Hóa trị toàn thân </w:t>
      </w:r>
    </w:p>
    <w:p w14:paraId="68F8DCA0" w14:textId="77777777" w:rsidR="001F5916" w:rsidRDefault="00332BB6" w:rsidP="00BF0300">
      <w:r w:rsidRPr="00332BB6">
        <w:rPr>
          <w:noProof/>
        </w:rPr>
        <w:drawing>
          <wp:inline distT="0" distB="0" distL="0" distR="0" wp14:anchorId="3F66B4D3" wp14:editId="79E81978">
            <wp:extent cx="4155762" cy="210312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8"/>
                    <a:stretch>
                      <a:fillRect/>
                    </a:stretch>
                  </pic:blipFill>
                  <pic:spPr>
                    <a:xfrm>
                      <a:off x="0" y="0"/>
                      <a:ext cx="4170054" cy="2110353"/>
                    </a:xfrm>
                    <a:prstGeom prst="rect">
                      <a:avLst/>
                    </a:prstGeom>
                  </pic:spPr>
                </pic:pic>
              </a:graphicData>
            </a:graphic>
          </wp:inline>
        </w:drawing>
      </w:r>
    </w:p>
    <w:p w14:paraId="117C3D1E" w14:textId="4370E9CD" w:rsidR="00634113" w:rsidRPr="00634113" w:rsidRDefault="001F5916" w:rsidP="00634113">
      <w:pPr>
        <w:pStyle w:val="u5"/>
        <w:rPr>
          <w:lang w:val="vi-VN"/>
        </w:rPr>
      </w:pPr>
      <w:r>
        <w:rPr>
          <w:lang w:val="vi-VN"/>
        </w:rPr>
        <w:t>Theo dõi</w:t>
      </w:r>
      <w:r w:rsidR="00634113">
        <w:rPr>
          <w:lang w:val="vi-VN"/>
        </w:rPr>
        <w:t xml:space="preserve">: </w:t>
      </w:r>
      <w:r w:rsidR="00634113">
        <w:t>CTM, TPTNT, SA, CT</w:t>
      </w:r>
    </w:p>
    <w:p w14:paraId="664151BE" w14:textId="77777777" w:rsidR="00634113" w:rsidRDefault="00634113" w:rsidP="00634113">
      <w:r>
        <w:t>- Hàng tháng</w:t>
      </w:r>
    </w:p>
    <w:p w14:paraId="1FE0E11F" w14:textId="77777777" w:rsidR="0031537A" w:rsidRDefault="00634113" w:rsidP="00634113">
      <w:r>
        <w:t>- Mỗi 3 tháng</w:t>
      </w:r>
    </w:p>
    <w:p w14:paraId="72A0A965" w14:textId="77777777" w:rsidR="0031537A" w:rsidRDefault="0031537A">
      <w:r>
        <w:br w:type="page"/>
      </w:r>
    </w:p>
    <w:p w14:paraId="4C3D54C9" w14:textId="77777777" w:rsidR="0031537A" w:rsidRDefault="0031537A" w:rsidP="0031537A">
      <w:pPr>
        <w:pStyle w:val="u1"/>
        <w:rPr>
          <w:lang w:val="vi-VN"/>
        </w:rPr>
      </w:pPr>
      <w:r w:rsidRPr="0031537A">
        <w:rPr>
          <w:highlight w:val="yellow"/>
          <w:lang w:val="vi-VN"/>
        </w:rPr>
        <w:lastRenderedPageBreak/>
        <w:t>BƯỚU ĐƯỜNG NIỆU TRÊN</w:t>
      </w:r>
    </w:p>
    <w:p w14:paraId="53062F84" w14:textId="77777777" w:rsidR="00870C6C" w:rsidRDefault="00870C6C" w:rsidP="00870C6C">
      <w:pPr>
        <w:pStyle w:val="u2"/>
        <w:rPr>
          <w:lang w:val="vi-VN"/>
        </w:rPr>
      </w:pPr>
      <w:r>
        <w:rPr>
          <w:lang w:val="vi-VN"/>
        </w:rPr>
        <w:t>I. ĐẠI CƯƠNG</w:t>
      </w:r>
    </w:p>
    <w:p w14:paraId="1AD4F441" w14:textId="22027318" w:rsidR="00EA761B" w:rsidRDefault="00D2250B" w:rsidP="00870C6C">
      <w:r w:rsidRPr="00D2250B">
        <w:rPr>
          <w:noProof/>
        </w:rPr>
        <w:drawing>
          <wp:inline distT="0" distB="0" distL="0" distR="0" wp14:anchorId="0CD88F71" wp14:editId="582860CC">
            <wp:extent cx="3734435" cy="2459737"/>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9"/>
                    <a:stretch>
                      <a:fillRect/>
                    </a:stretch>
                  </pic:blipFill>
                  <pic:spPr>
                    <a:xfrm>
                      <a:off x="0" y="0"/>
                      <a:ext cx="3771883" cy="2484403"/>
                    </a:xfrm>
                    <a:prstGeom prst="rect">
                      <a:avLst/>
                    </a:prstGeom>
                  </pic:spPr>
                </pic:pic>
              </a:graphicData>
            </a:graphic>
          </wp:inline>
        </w:drawing>
      </w:r>
    </w:p>
    <w:p w14:paraId="77456482" w14:textId="1FDB0ECB" w:rsidR="00870C6C" w:rsidRDefault="00870C6C" w:rsidP="00870C6C">
      <w:pPr>
        <w:pStyle w:val="u2"/>
        <w:rPr>
          <w:lang w:val="vi-VN"/>
        </w:rPr>
      </w:pPr>
      <w:r>
        <w:rPr>
          <w:lang w:val="vi-VN"/>
        </w:rPr>
        <w:t>II. LS + CLS</w:t>
      </w:r>
    </w:p>
    <w:p w14:paraId="1253D35A" w14:textId="34DFDA18" w:rsidR="00870C6C" w:rsidRPr="00870C6C" w:rsidRDefault="00870C6C" w:rsidP="00870C6C">
      <w:pPr>
        <w:rPr>
          <w:lang w:val="vi-VN"/>
        </w:rPr>
      </w:pPr>
      <w:r w:rsidRPr="00717CA0">
        <w:rPr>
          <w:noProof/>
        </w:rPr>
        <w:drawing>
          <wp:inline distT="0" distB="0" distL="0" distR="0" wp14:anchorId="0ABE9F9E" wp14:editId="3CEF19F7">
            <wp:extent cx="3734972" cy="1619386"/>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60"/>
                    <a:stretch>
                      <a:fillRect/>
                    </a:stretch>
                  </pic:blipFill>
                  <pic:spPr>
                    <a:xfrm>
                      <a:off x="0" y="0"/>
                      <a:ext cx="3744350" cy="1623452"/>
                    </a:xfrm>
                    <a:prstGeom prst="rect">
                      <a:avLst/>
                    </a:prstGeom>
                  </pic:spPr>
                </pic:pic>
              </a:graphicData>
            </a:graphic>
          </wp:inline>
        </w:drawing>
      </w:r>
    </w:p>
    <w:p w14:paraId="7BA92C91" w14:textId="77777777" w:rsidR="00870C6C" w:rsidRDefault="00870C6C" w:rsidP="00870C6C">
      <w:pPr>
        <w:pStyle w:val="u2"/>
        <w:rPr>
          <w:lang w:val="vi-VN"/>
        </w:rPr>
      </w:pPr>
      <w:r>
        <w:rPr>
          <w:lang w:val="vi-VN"/>
        </w:rPr>
        <w:t>III.</w:t>
      </w:r>
      <w:r w:rsidR="00EA761B" w:rsidRPr="00EA761B">
        <w:rPr>
          <w:lang w:val="vi-VN"/>
        </w:rPr>
        <w:t xml:space="preserve">ĐIỀU TRỊ: </w:t>
      </w:r>
    </w:p>
    <w:p w14:paraId="3A1E653A" w14:textId="5F4BD7F8" w:rsidR="00C25C49" w:rsidRPr="00870C6C" w:rsidRDefault="00EA761B" w:rsidP="00870C6C">
      <w:pPr>
        <w:rPr>
          <w:b/>
          <w:bCs/>
          <w:color w:val="002060"/>
          <w:lang w:val="vi-VN"/>
        </w:rPr>
      </w:pPr>
      <w:r w:rsidRPr="00870C6C">
        <w:rPr>
          <w:b/>
          <w:bCs/>
          <w:color w:val="002060"/>
        </w:rPr>
        <w:t>•Cắt thận + tiết niệu quản + mảnh bàng quang</w:t>
      </w:r>
      <w:r w:rsidR="00C25C49" w:rsidRPr="00870C6C">
        <w:rPr>
          <w:b/>
          <w:bCs/>
          <w:color w:val="002060"/>
        </w:rPr>
        <w:br w:type="page"/>
      </w:r>
    </w:p>
    <w:p w14:paraId="0C8EF364" w14:textId="3D8FD563" w:rsidR="00390B03" w:rsidRDefault="00C25C49" w:rsidP="00B9551C">
      <w:pPr>
        <w:pStyle w:val="u1"/>
      </w:pPr>
      <w:r w:rsidRPr="00F71BF6">
        <w:rPr>
          <w:highlight w:val="yellow"/>
        </w:rPr>
        <w:lastRenderedPageBreak/>
        <w:t xml:space="preserve">CHẤN THƯƠNG </w:t>
      </w:r>
      <w:r w:rsidR="002040D0" w:rsidRPr="00F71BF6">
        <w:rPr>
          <w:highlight w:val="yellow"/>
        </w:rPr>
        <w:t>BÀNG QUANG</w:t>
      </w:r>
      <w:r w:rsidRPr="00C25C49">
        <w:rPr>
          <w:noProof/>
        </w:rPr>
        <w:drawing>
          <wp:inline distT="0" distB="0" distL="0" distR="0" wp14:anchorId="2784CD7D" wp14:editId="2CCBF932">
            <wp:extent cx="6573167" cy="4553585"/>
            <wp:effectExtent l="0" t="0" r="0" b="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61"/>
                    <a:stretch>
                      <a:fillRect/>
                    </a:stretch>
                  </pic:blipFill>
                  <pic:spPr>
                    <a:xfrm>
                      <a:off x="0" y="0"/>
                      <a:ext cx="6573167" cy="4553585"/>
                    </a:xfrm>
                    <a:prstGeom prst="rect">
                      <a:avLst/>
                    </a:prstGeom>
                  </pic:spPr>
                </pic:pic>
              </a:graphicData>
            </a:graphic>
          </wp:inline>
        </w:drawing>
      </w:r>
      <w:r w:rsidR="00526BD0" w:rsidRPr="00526BD0">
        <w:rPr>
          <w:noProof/>
        </w:rPr>
        <w:drawing>
          <wp:inline distT="0" distB="0" distL="0" distR="0" wp14:anchorId="7A3B2CA2" wp14:editId="1469B285">
            <wp:extent cx="6691630" cy="3166745"/>
            <wp:effectExtent l="0" t="0" r="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62"/>
                    <a:stretch>
                      <a:fillRect/>
                    </a:stretch>
                  </pic:blipFill>
                  <pic:spPr>
                    <a:xfrm>
                      <a:off x="0" y="0"/>
                      <a:ext cx="6691630" cy="3166745"/>
                    </a:xfrm>
                    <a:prstGeom prst="rect">
                      <a:avLst/>
                    </a:prstGeom>
                  </pic:spPr>
                </pic:pic>
              </a:graphicData>
            </a:graphic>
          </wp:inline>
        </w:drawing>
      </w:r>
    </w:p>
    <w:p w14:paraId="2EB41EAA" w14:textId="25A246E8" w:rsidR="00390B03" w:rsidRDefault="00390B03" w:rsidP="004263C1">
      <w:r w:rsidRPr="00390B03">
        <w:rPr>
          <w:noProof/>
        </w:rPr>
        <w:lastRenderedPageBreak/>
        <w:drawing>
          <wp:inline distT="0" distB="0" distL="0" distR="0" wp14:anchorId="181DFCE8" wp14:editId="30104079">
            <wp:extent cx="6691630" cy="4345305"/>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63"/>
                    <a:stretch>
                      <a:fillRect/>
                    </a:stretch>
                  </pic:blipFill>
                  <pic:spPr>
                    <a:xfrm>
                      <a:off x="0" y="0"/>
                      <a:ext cx="6691630" cy="4345305"/>
                    </a:xfrm>
                    <a:prstGeom prst="rect">
                      <a:avLst/>
                    </a:prstGeom>
                  </pic:spPr>
                </pic:pic>
              </a:graphicData>
            </a:graphic>
          </wp:inline>
        </w:drawing>
      </w:r>
    </w:p>
    <w:p w14:paraId="5D86EE1C" w14:textId="77777777" w:rsidR="00390B03" w:rsidRDefault="00390B03">
      <w:pPr>
        <w:rPr>
          <w:rFonts w:asciiTheme="majorHAnsi" w:eastAsiaTheme="majorEastAsia" w:hAnsiTheme="majorHAnsi" w:cstheme="majorBidi"/>
          <w:b/>
          <w:color w:val="C00000"/>
          <w:sz w:val="40"/>
          <w:szCs w:val="32"/>
        </w:rPr>
      </w:pPr>
      <w:r>
        <w:br w:type="page"/>
      </w:r>
    </w:p>
    <w:p w14:paraId="202424BE" w14:textId="48DE63D6" w:rsidR="00C25C49" w:rsidRDefault="006B7B3D" w:rsidP="00390B03">
      <w:pPr>
        <w:pStyle w:val="u1"/>
      </w:pPr>
      <w:r w:rsidRPr="00F71BF6">
        <w:rPr>
          <w:highlight w:val="yellow"/>
        </w:rPr>
        <w:lastRenderedPageBreak/>
        <w:t>CHẤN THƯƠNG THẬN</w:t>
      </w:r>
    </w:p>
    <w:p w14:paraId="66E9CCBB" w14:textId="4AB1D9A6" w:rsidR="002040D0" w:rsidRDefault="006B7B3D" w:rsidP="006B7B3D">
      <w:r w:rsidRPr="006B7B3D">
        <w:rPr>
          <w:noProof/>
        </w:rPr>
        <w:drawing>
          <wp:inline distT="0" distB="0" distL="0" distR="0" wp14:anchorId="23F79E6E" wp14:editId="4F568E0D">
            <wp:extent cx="6691630" cy="366014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91630" cy="3660140"/>
                    </a:xfrm>
                    <a:prstGeom prst="rect">
                      <a:avLst/>
                    </a:prstGeom>
                  </pic:spPr>
                </pic:pic>
              </a:graphicData>
            </a:graphic>
          </wp:inline>
        </w:drawing>
      </w:r>
    </w:p>
    <w:p w14:paraId="6C2A1C75" w14:textId="77777777" w:rsidR="00B15C15" w:rsidRDefault="00B15C15" w:rsidP="006B7B3D"/>
    <w:p w14:paraId="3C5E3A69" w14:textId="77777777" w:rsidR="00205568" w:rsidRDefault="00205568" w:rsidP="006B7B3D"/>
    <w:p w14:paraId="76F60168" w14:textId="77777777" w:rsidR="002040D0" w:rsidRDefault="002040D0">
      <w:r>
        <w:br w:type="page"/>
      </w:r>
    </w:p>
    <w:p w14:paraId="0E279375" w14:textId="2EB910AC" w:rsidR="006B7B3D" w:rsidRDefault="002040D0" w:rsidP="002040D0">
      <w:pPr>
        <w:pStyle w:val="u1"/>
      </w:pPr>
      <w:r w:rsidRPr="00F71BF6">
        <w:rPr>
          <w:highlight w:val="yellow"/>
        </w:rPr>
        <w:lastRenderedPageBreak/>
        <w:t>CHẤN THƯƠNG NIỆU Đ</w:t>
      </w:r>
      <w:r w:rsidR="009F4093" w:rsidRPr="00F71BF6">
        <w:rPr>
          <w:highlight w:val="yellow"/>
        </w:rPr>
        <w:t>ẠO</w:t>
      </w:r>
    </w:p>
    <w:p w14:paraId="3F381CD8" w14:textId="2EB910AC" w:rsidR="002040D0" w:rsidRDefault="00D2356D" w:rsidP="00E777E7">
      <w:pPr>
        <w:pStyle w:val="u2"/>
      </w:pPr>
      <w:r>
        <w:t>Giải phẫu</w:t>
      </w:r>
    </w:p>
    <w:p w14:paraId="251E21F6" w14:textId="24F423BB" w:rsidR="00C46CB2" w:rsidRPr="00C46CB2" w:rsidRDefault="00C46CB2" w:rsidP="00C46CB2">
      <w:pPr>
        <w:jc w:val="center"/>
      </w:pPr>
      <w:r w:rsidRPr="00C46CB2">
        <w:rPr>
          <w:noProof/>
        </w:rPr>
        <w:drawing>
          <wp:inline distT="0" distB="0" distL="0" distR="0" wp14:anchorId="450B8C6F" wp14:editId="7EB65FFD">
            <wp:extent cx="1539025" cy="1417399"/>
            <wp:effectExtent l="0" t="0" r="0" b="0"/>
            <wp:docPr id="68" name="Picture 6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diagram&#10;&#10;Description automatically generated"/>
                    <pic:cNvPicPr/>
                  </pic:nvPicPr>
                  <pic:blipFill>
                    <a:blip r:embed="rId65"/>
                    <a:stretch>
                      <a:fillRect/>
                    </a:stretch>
                  </pic:blipFill>
                  <pic:spPr>
                    <a:xfrm>
                      <a:off x="0" y="0"/>
                      <a:ext cx="1544131" cy="1422102"/>
                    </a:xfrm>
                    <a:prstGeom prst="rect">
                      <a:avLst/>
                    </a:prstGeom>
                  </pic:spPr>
                </pic:pic>
              </a:graphicData>
            </a:graphic>
          </wp:inline>
        </w:drawing>
      </w:r>
    </w:p>
    <w:p w14:paraId="74638D4B" w14:textId="691A5E16" w:rsidR="00D2356D" w:rsidRDefault="00D2356D" w:rsidP="00D2356D">
      <w:pPr>
        <w:pStyle w:val="oancuaDanhsach"/>
        <w:numPr>
          <w:ilvl w:val="0"/>
          <w:numId w:val="1"/>
        </w:numPr>
      </w:pPr>
      <w:r w:rsidRPr="00E777E7">
        <w:rPr>
          <w:b/>
          <w:bCs/>
        </w:rPr>
        <w:t>Niệu đạo trước</w:t>
      </w:r>
      <w:r>
        <w:t>:</w:t>
      </w:r>
      <w:r w:rsidR="00AD0AA0">
        <w:t xml:space="preserve"> miệng niệu đạo =&gt;</w:t>
      </w:r>
      <w:r w:rsidR="005C001D">
        <w:t xml:space="preserve"> </w:t>
      </w:r>
      <w:r w:rsidR="00AD0AA0">
        <w:t>niệu đạo</w:t>
      </w:r>
      <w:r w:rsidR="005C001D">
        <w:t xml:space="preserve"> hành</w:t>
      </w:r>
      <w:r w:rsidR="00305C98">
        <w:t xml:space="preserve"> (không di động)</w:t>
      </w:r>
      <w:r w:rsidR="005C001D">
        <w:t xml:space="preserve">, có vật xốp bao bọc, </w:t>
      </w:r>
      <w:r w:rsidR="007643F5">
        <w:t>tổn thương chảy máu nhiều</w:t>
      </w:r>
      <w:r w:rsidR="009D7589">
        <w:t xml:space="preserve">, khi lành dễ tạo xơ hóa =&gt; hẹp </w:t>
      </w:r>
    </w:p>
    <w:p w14:paraId="51FF8C58" w14:textId="3434E2A6" w:rsidR="00E777E7" w:rsidRPr="006F0703" w:rsidRDefault="00E777E7" w:rsidP="00D2356D">
      <w:pPr>
        <w:pStyle w:val="oancuaDanhsach"/>
        <w:numPr>
          <w:ilvl w:val="0"/>
          <w:numId w:val="1"/>
        </w:numPr>
        <w:rPr>
          <w:b/>
          <w:bCs/>
        </w:rPr>
      </w:pPr>
      <w:r w:rsidRPr="00E777E7">
        <w:rPr>
          <w:b/>
          <w:bCs/>
        </w:rPr>
        <w:t xml:space="preserve">Niệu đạo sau: </w:t>
      </w:r>
      <w:r w:rsidR="006B0E6E">
        <w:t>hành niệu đạo =&gt; cổ bàng quang</w:t>
      </w:r>
      <w:r w:rsidR="006F0703">
        <w:t>, bao gồm:</w:t>
      </w:r>
    </w:p>
    <w:p w14:paraId="516DED93" w14:textId="442D15EB" w:rsidR="006F0703" w:rsidRPr="006F0703" w:rsidRDefault="006F0703" w:rsidP="006F0703">
      <w:pPr>
        <w:pStyle w:val="oancuaDanhsach"/>
        <w:numPr>
          <w:ilvl w:val="1"/>
          <w:numId w:val="1"/>
        </w:numPr>
        <w:rPr>
          <w:b/>
          <w:bCs/>
        </w:rPr>
      </w:pPr>
      <w:r>
        <w:t>Niệu đạo TLT có TLT bao bọc</w:t>
      </w:r>
    </w:p>
    <w:p w14:paraId="1A78C1F6" w14:textId="3434E2A6" w:rsidR="006F0703" w:rsidRDefault="006F0703" w:rsidP="006F0703">
      <w:pPr>
        <w:pStyle w:val="oancuaDanhsach"/>
        <w:numPr>
          <w:ilvl w:val="1"/>
          <w:numId w:val="1"/>
        </w:numPr>
        <w:rPr>
          <w:b/>
          <w:bCs/>
        </w:rPr>
      </w:pPr>
      <w:r>
        <w:t>Niệu đạo màng</w:t>
      </w:r>
      <w:r w:rsidR="00142C64">
        <w:t xml:space="preserve"> rất mỏng, có cơ thắt </w:t>
      </w:r>
      <w:r w:rsidR="00142C64" w:rsidRPr="00D976BA">
        <w:rPr>
          <w:b/>
          <w:bCs/>
        </w:rPr>
        <w:t>VÂN</w:t>
      </w:r>
      <w:r w:rsidR="00142C64">
        <w:t xml:space="preserve"> bao </w:t>
      </w:r>
      <w:r w:rsidR="0095065D">
        <w:t>bọc, liên quan cân đáy chậu giữa</w:t>
      </w:r>
      <w:r w:rsidR="00845236">
        <w:t xml:space="preserve">, cân này bám khung chậu </w:t>
      </w:r>
      <w:r w:rsidR="00D976BA">
        <w:t xml:space="preserve">cùng kết hợp với các cơ vùng đáy chậu =&gt; </w:t>
      </w:r>
      <w:r w:rsidR="00D976BA" w:rsidRPr="00D976BA">
        <w:rPr>
          <w:b/>
          <w:bCs/>
        </w:rPr>
        <w:t>HOÀNH NIỆU DỤC</w:t>
      </w:r>
    </w:p>
    <w:p w14:paraId="3438E9DA" w14:textId="5B41B7CC" w:rsidR="00D976BA" w:rsidRPr="00735FA7" w:rsidRDefault="00BF78B2" w:rsidP="00BF78B2">
      <w:pPr>
        <w:pStyle w:val="oancuaDanhsach"/>
        <w:numPr>
          <w:ilvl w:val="0"/>
          <w:numId w:val="1"/>
        </w:numPr>
        <w:rPr>
          <w:b/>
          <w:bCs/>
        </w:rPr>
      </w:pPr>
      <w:r>
        <w:rPr>
          <w:b/>
          <w:bCs/>
        </w:rPr>
        <w:t xml:space="preserve">Niệu đạo nữ: </w:t>
      </w:r>
      <w:r w:rsidR="002360A1">
        <w:t>chỉ có niệu đạo sau</w:t>
      </w:r>
      <w:r w:rsidR="005A00FA">
        <w:t>, niệu đạo trước = môi bé</w:t>
      </w:r>
      <w:r w:rsidR="009A09E1">
        <w:t>, ngắn, di động</w:t>
      </w:r>
      <w:r w:rsidR="00FF2C4A">
        <w:t>, không cố định vào xương mu</w:t>
      </w:r>
    </w:p>
    <w:p w14:paraId="1829447A" w14:textId="1FF299A6" w:rsidR="00735FA7" w:rsidRDefault="00735FA7" w:rsidP="00735FA7">
      <w:pPr>
        <w:pStyle w:val="u2"/>
      </w:pPr>
      <w:r>
        <w:t>Chấn thương niệu đạo trước</w:t>
      </w:r>
    </w:p>
    <w:p w14:paraId="65AA5474" w14:textId="60E38A72" w:rsidR="00735FA7" w:rsidRPr="00735FA7" w:rsidRDefault="006213E9" w:rsidP="006213E9">
      <w:pPr>
        <w:pStyle w:val="u3"/>
      </w:pPr>
      <w:r>
        <w:t>Nguyên nhân</w:t>
      </w:r>
    </w:p>
    <w:p w14:paraId="05EB7530" w14:textId="1B84D83A" w:rsidR="00735FA7" w:rsidRPr="00331517" w:rsidRDefault="00092CF4" w:rsidP="00092CF4">
      <w:pPr>
        <w:pStyle w:val="oancuaDanhsach"/>
        <w:numPr>
          <w:ilvl w:val="0"/>
          <w:numId w:val="1"/>
        </w:numPr>
        <w:rPr>
          <w:b/>
          <w:bCs/>
        </w:rPr>
      </w:pPr>
      <w:r>
        <w:rPr>
          <w:b/>
          <w:bCs/>
        </w:rPr>
        <w:t xml:space="preserve">Chấn thương kín: </w:t>
      </w:r>
      <w:r w:rsidR="00FF3A3D">
        <w:t>t</w:t>
      </w:r>
      <w:r>
        <w:t xml:space="preserve">é DẠNG CHÂN (cầu khỉ), </w:t>
      </w:r>
      <w:r w:rsidR="00331517">
        <w:t xml:space="preserve">tai nạn, đá vào TSM, trong loại này ít khi </w:t>
      </w:r>
      <w:r w:rsidR="00FF3A3D">
        <w:t>g</w:t>
      </w:r>
      <w:r w:rsidR="00331517">
        <w:t>ãy xương chậu</w:t>
      </w:r>
      <w:r w:rsidR="00885294">
        <w:t>, BN tự ý rút sonde</w:t>
      </w:r>
      <w:r w:rsidR="00331517">
        <w:t>…</w:t>
      </w:r>
    </w:p>
    <w:p w14:paraId="08936EF6" w14:textId="2239396B" w:rsidR="00FF3A3D" w:rsidRPr="00170D51" w:rsidRDefault="00331517" w:rsidP="00FF3A3D">
      <w:pPr>
        <w:pStyle w:val="oancuaDanhsach"/>
        <w:numPr>
          <w:ilvl w:val="0"/>
          <w:numId w:val="1"/>
        </w:numPr>
        <w:rPr>
          <w:b/>
          <w:bCs/>
        </w:rPr>
      </w:pPr>
      <w:r>
        <w:rPr>
          <w:b/>
          <w:bCs/>
        </w:rPr>
        <w:t>Sinh hoạt</w:t>
      </w:r>
      <w:r w:rsidR="00FF3A3D">
        <w:rPr>
          <w:b/>
          <w:bCs/>
        </w:rPr>
        <w:t xml:space="preserve"> tình dục: </w:t>
      </w:r>
      <w:r w:rsidR="00170D51">
        <w:t>gãy dương vật, kích thích niệu đạo</w:t>
      </w:r>
    </w:p>
    <w:p w14:paraId="60C0DF0C" w14:textId="2801AB7E" w:rsidR="00170D51" w:rsidRPr="00170D51" w:rsidRDefault="00170D51" w:rsidP="00FF3A3D">
      <w:pPr>
        <w:pStyle w:val="oancuaDanhsach"/>
        <w:numPr>
          <w:ilvl w:val="0"/>
          <w:numId w:val="1"/>
        </w:numPr>
        <w:rPr>
          <w:b/>
          <w:bCs/>
        </w:rPr>
      </w:pPr>
      <w:r>
        <w:rPr>
          <w:b/>
          <w:bCs/>
        </w:rPr>
        <w:t xml:space="preserve">Vết thương xuyên thấu: </w:t>
      </w:r>
      <w:r>
        <w:t xml:space="preserve">đạn bắn, chó </w:t>
      </w:r>
      <w:proofErr w:type="gramStart"/>
      <w:r>
        <w:t>cắn,…</w:t>
      </w:r>
      <w:proofErr w:type="gramEnd"/>
    </w:p>
    <w:p w14:paraId="2A56267F" w14:textId="11FFD317" w:rsidR="003B1551" w:rsidRPr="003B1551" w:rsidRDefault="00E0699D" w:rsidP="003B1551">
      <w:pPr>
        <w:pStyle w:val="oancuaDanhsach"/>
        <w:numPr>
          <w:ilvl w:val="0"/>
          <w:numId w:val="1"/>
        </w:numPr>
        <w:rPr>
          <w:b/>
          <w:bCs/>
        </w:rPr>
      </w:pPr>
      <w:r>
        <w:rPr>
          <w:b/>
          <w:bCs/>
        </w:rPr>
        <w:t xml:space="preserve">Do băng chèn ép: </w:t>
      </w:r>
      <w:r w:rsidR="00DC62E0">
        <w:t>ở những BN liệt 2 chi dưới</w:t>
      </w:r>
      <w:r w:rsidR="00D56903">
        <w:t xml:space="preserve"> (đặt công cụ để kiểm soát tiểu không kiểm soát lâu ngày), đặt sonde </w:t>
      </w:r>
      <w:r w:rsidR="00B80FF6">
        <w:t xml:space="preserve">to </w:t>
      </w:r>
      <w:r w:rsidR="00D56903">
        <w:t>lâu ngày chèn ép</w:t>
      </w:r>
      <w:r w:rsidR="00B80FF6">
        <w:t xml:space="preserve"> hoại tử</w:t>
      </w:r>
    </w:p>
    <w:p w14:paraId="1E4716DC" w14:textId="447C3179" w:rsidR="00DC62E0" w:rsidRPr="003B1551" w:rsidRDefault="004A7097" w:rsidP="00FF3A3D">
      <w:pPr>
        <w:pStyle w:val="oancuaDanhsach"/>
        <w:numPr>
          <w:ilvl w:val="0"/>
          <w:numId w:val="1"/>
        </w:numPr>
        <w:rPr>
          <w:b/>
          <w:bCs/>
        </w:rPr>
      </w:pPr>
      <w:r>
        <w:rPr>
          <w:b/>
          <w:bCs/>
        </w:rPr>
        <w:t>Do thầy thuốc:</w:t>
      </w:r>
      <w:r>
        <w:t xml:space="preserve"> nội soi</w:t>
      </w:r>
      <w:r w:rsidR="00DA39F0">
        <w:t>, sonde tiểu, que nong</w:t>
      </w:r>
    </w:p>
    <w:p w14:paraId="45F4FAAB" w14:textId="3F197D40" w:rsidR="003B1551" w:rsidRDefault="003B1551" w:rsidP="003B1551">
      <w:pPr>
        <w:pStyle w:val="u3"/>
      </w:pPr>
      <w:r>
        <w:t>Loại tổn thương</w:t>
      </w:r>
    </w:p>
    <w:p w14:paraId="634438D0" w14:textId="0F418AD3" w:rsidR="003B1551" w:rsidRDefault="003B1551" w:rsidP="003B1551">
      <w:pPr>
        <w:pStyle w:val="oancuaDanhsach"/>
        <w:numPr>
          <w:ilvl w:val="0"/>
          <w:numId w:val="1"/>
        </w:numPr>
      </w:pPr>
      <w:r w:rsidRPr="00BF2826">
        <w:rPr>
          <w:b/>
          <w:bCs/>
        </w:rPr>
        <w:t>Đụng dập:</w:t>
      </w:r>
      <w:r>
        <w:t xml:space="preserve"> </w:t>
      </w:r>
      <w:r w:rsidR="008A6D66">
        <w:t xml:space="preserve">niệu đạo KHÔNG </w:t>
      </w:r>
      <w:r w:rsidR="00DE1843">
        <w:t>VỠ, mảng máu tụ tự giới hạn</w:t>
      </w:r>
      <w:r w:rsidR="00017FA9">
        <w:t>, không để lại biến chứng</w:t>
      </w:r>
    </w:p>
    <w:p w14:paraId="635E1442" w14:textId="4674D643" w:rsidR="00017FA9" w:rsidRDefault="00017FA9" w:rsidP="003B1551">
      <w:pPr>
        <w:pStyle w:val="oancuaDanhsach"/>
        <w:numPr>
          <w:ilvl w:val="0"/>
          <w:numId w:val="1"/>
        </w:numPr>
      </w:pPr>
      <w:r w:rsidRPr="00BF2826">
        <w:rPr>
          <w:b/>
          <w:bCs/>
        </w:rPr>
        <w:t>Xé, rách:</w:t>
      </w:r>
      <w:r w:rsidR="008D76B3">
        <w:t xml:space="preserve"> 1 phần hoặc </w:t>
      </w:r>
      <w:r w:rsidR="00B83F6B">
        <w:t>hoàn toàn, thoát máu và nước tiểu ra ngoài</w:t>
      </w:r>
      <w:r w:rsidR="001C495B">
        <w:t>, có thể lan đến bìu, dương vật</w:t>
      </w:r>
      <w:r w:rsidR="008F4062">
        <w:t>, thành bụng nhưng không bao giờ vượt qua cân COLLES</w:t>
      </w:r>
      <w:r w:rsidR="00BF2826">
        <w:t>, có thể dẫn đến NT huyết, tử vong</w:t>
      </w:r>
    </w:p>
    <w:p w14:paraId="172FE24A" w14:textId="1B8436C7" w:rsidR="00BF2826" w:rsidRDefault="00885294" w:rsidP="00885294">
      <w:pPr>
        <w:pStyle w:val="u3"/>
      </w:pPr>
      <w:r>
        <w:t>Lâm sàng</w:t>
      </w:r>
    </w:p>
    <w:p w14:paraId="4E11DFAE" w14:textId="4DD58C9A" w:rsidR="00885294" w:rsidRDefault="009D39C1" w:rsidP="009D39C1">
      <w:pPr>
        <w:pStyle w:val="oancuaDanhsach"/>
        <w:numPr>
          <w:ilvl w:val="0"/>
          <w:numId w:val="1"/>
        </w:numPr>
      </w:pPr>
      <w:r w:rsidRPr="00D65B97">
        <w:rPr>
          <w:b/>
          <w:bCs/>
        </w:rPr>
        <w:t>Ra máu miệng niệu đạo</w:t>
      </w:r>
      <w:r>
        <w:t xml:space="preserve">: </w:t>
      </w:r>
      <w:r w:rsidRPr="009D39C1">
        <w:rPr>
          <w:b/>
          <w:bCs/>
          <w:color w:val="C00000"/>
        </w:rPr>
        <w:t>75%</w:t>
      </w:r>
      <w:r w:rsidR="00370D84">
        <w:t xml:space="preserve">, KHÔNG ĐẶT SONDE khi thấy </w:t>
      </w:r>
      <w:r w:rsidR="007D72B2">
        <w:t>máu ở miệng niệu đạo</w:t>
      </w:r>
    </w:p>
    <w:p w14:paraId="07587F95" w14:textId="240A4198" w:rsidR="007D72B2" w:rsidRPr="009D39C1" w:rsidRDefault="0007227E" w:rsidP="009D39C1">
      <w:pPr>
        <w:pStyle w:val="oancuaDanhsach"/>
        <w:numPr>
          <w:ilvl w:val="0"/>
          <w:numId w:val="1"/>
        </w:numPr>
      </w:pPr>
      <w:r w:rsidRPr="00D65B97">
        <w:rPr>
          <w:b/>
          <w:bCs/>
        </w:rPr>
        <w:t>Mảng máu tụ:</w:t>
      </w:r>
      <w:r>
        <w:t xml:space="preserve"> </w:t>
      </w:r>
      <w:r w:rsidR="002E69C9">
        <w:t xml:space="preserve">tới cân Buck =&gt; cân Colles =&gt; </w:t>
      </w:r>
      <w:r w:rsidR="002E69C9" w:rsidRPr="002E69C9">
        <w:rPr>
          <w:b/>
          <w:bCs/>
          <w:color w:val="C00000"/>
        </w:rPr>
        <w:t>HÌNH CÁNH BƯỚM</w:t>
      </w:r>
      <w:r w:rsidR="002E69C9">
        <w:t xml:space="preserve"> ở tầng sinh môn</w:t>
      </w:r>
    </w:p>
    <w:p w14:paraId="028F8FB9" w14:textId="5306E34A" w:rsidR="009D39C1" w:rsidRDefault="00D65B97" w:rsidP="009D39C1">
      <w:pPr>
        <w:pStyle w:val="oancuaDanhsach"/>
        <w:numPr>
          <w:ilvl w:val="0"/>
          <w:numId w:val="1"/>
        </w:numPr>
      </w:pPr>
      <w:r w:rsidRPr="00D65B97">
        <w:rPr>
          <w:b/>
          <w:bCs/>
        </w:rPr>
        <w:t>Cầu bàng quang</w:t>
      </w:r>
      <w:r>
        <w:t>: chỉ có GĐ đầu do bí tiểu phản xạ</w:t>
      </w:r>
    </w:p>
    <w:p w14:paraId="0F22FE7D" w14:textId="3EBE0DB5" w:rsidR="000502E0" w:rsidRDefault="000502E0" w:rsidP="009D39C1">
      <w:pPr>
        <w:pStyle w:val="oancuaDanhsach"/>
        <w:numPr>
          <w:ilvl w:val="0"/>
          <w:numId w:val="1"/>
        </w:numPr>
      </w:pPr>
      <w:r>
        <w:rPr>
          <w:b/>
          <w:bCs/>
        </w:rPr>
        <w:t>Khi BN đến muộn</w:t>
      </w:r>
      <w:r w:rsidRPr="000502E0">
        <w:t>:</w:t>
      </w:r>
      <w:r>
        <w:rPr>
          <w:b/>
          <w:bCs/>
        </w:rPr>
        <w:t xml:space="preserve"> </w:t>
      </w:r>
      <w:r w:rsidR="009E1B15">
        <w:t xml:space="preserve">nước tiểu </w:t>
      </w:r>
      <w:r w:rsidR="00F95FF6">
        <w:t>lan đến máu tụ, thấm vô mô liên kết =&gt; hoại tử =&gt; nhiễm trùng</w:t>
      </w:r>
    </w:p>
    <w:p w14:paraId="296C7F9B" w14:textId="77777777" w:rsidR="00941C72" w:rsidRDefault="001374A7" w:rsidP="00941C72">
      <w:pPr>
        <w:jc w:val="center"/>
        <w:rPr>
          <w:b/>
          <w:bCs/>
          <w:color w:val="C00000"/>
        </w:rPr>
      </w:pPr>
      <w:r w:rsidRPr="00941C72">
        <w:rPr>
          <w:b/>
          <w:bCs/>
          <w:color w:val="C00000"/>
          <w:sz w:val="24"/>
          <w:szCs w:val="24"/>
        </w:rPr>
        <w:t xml:space="preserve">Dù được cấp cứu kịp thời, TẤT CẢ </w:t>
      </w:r>
      <w:r w:rsidR="00941C72" w:rsidRPr="00941C72">
        <w:rPr>
          <w:b/>
          <w:bCs/>
          <w:color w:val="C00000"/>
          <w:sz w:val="24"/>
          <w:szCs w:val="24"/>
        </w:rPr>
        <w:t>trường hợp VỠ niệu đạo trước đều có nguy cơ HẸP về sau</w:t>
      </w:r>
    </w:p>
    <w:p w14:paraId="78378C2D" w14:textId="77777777" w:rsidR="007B1501" w:rsidRDefault="007B1501" w:rsidP="007B1501">
      <w:pPr>
        <w:pStyle w:val="u3"/>
      </w:pPr>
      <w:r>
        <w:t>CLS</w:t>
      </w:r>
    </w:p>
    <w:p w14:paraId="7256C81F" w14:textId="3E882850" w:rsidR="00A05CE1" w:rsidRDefault="00D102A1" w:rsidP="00D102A1">
      <w:r>
        <w:t>Xquang không cần thiết vì LS là đủ, trong điều kiện nước ta</w:t>
      </w:r>
      <w:r w:rsidR="00A05CE1">
        <w:t xml:space="preserve">, </w:t>
      </w:r>
      <w:r w:rsidR="00A05CE1" w:rsidRPr="00A05CE1">
        <w:rPr>
          <w:b/>
          <w:bCs/>
          <w:color w:val="C00000"/>
        </w:rPr>
        <w:t>KHÔNG CHỤP NIỆU ĐẠO NGƯỢC DÒNG TRONG CẤP CỨU</w:t>
      </w:r>
      <w:r w:rsidR="00360FA1">
        <w:rPr>
          <w:b/>
          <w:bCs/>
          <w:color w:val="C00000"/>
        </w:rPr>
        <w:t xml:space="preserve"> </w:t>
      </w:r>
    </w:p>
    <w:p w14:paraId="2FB884E1" w14:textId="3B906994" w:rsidR="00EA519D" w:rsidRDefault="00A05CE1" w:rsidP="00EA519D">
      <w:pPr>
        <w:pStyle w:val="u3"/>
      </w:pPr>
      <w:r>
        <w:t>Điều trị</w:t>
      </w:r>
      <w:r w:rsidR="00620485">
        <w:t xml:space="preserve"> CT niệu đạo trước</w:t>
      </w:r>
    </w:p>
    <w:p w14:paraId="362514A2" w14:textId="77777777" w:rsidR="008003C8" w:rsidRPr="00FB0847" w:rsidRDefault="00EA519D" w:rsidP="00EA519D">
      <w:pPr>
        <w:pStyle w:val="oancuaDanhsach"/>
        <w:numPr>
          <w:ilvl w:val="0"/>
          <w:numId w:val="1"/>
        </w:numPr>
        <w:rPr>
          <w:b/>
          <w:bCs/>
        </w:rPr>
      </w:pPr>
      <w:r w:rsidRPr="00FB0847">
        <w:rPr>
          <w:b/>
          <w:bCs/>
        </w:rPr>
        <w:t>Vỡ không hoàn toàn:</w:t>
      </w:r>
      <w:r w:rsidR="002E02C3" w:rsidRPr="00FB0847">
        <w:rPr>
          <w:b/>
          <w:bCs/>
        </w:rPr>
        <w:t xml:space="preserve"> </w:t>
      </w:r>
    </w:p>
    <w:p w14:paraId="1E494166" w14:textId="77777777" w:rsidR="008003C8" w:rsidRDefault="002E02C3" w:rsidP="008003C8">
      <w:pPr>
        <w:pStyle w:val="oancuaDanhsach"/>
        <w:numPr>
          <w:ilvl w:val="1"/>
          <w:numId w:val="1"/>
        </w:numPr>
      </w:pPr>
      <w:r>
        <w:t xml:space="preserve">mở BQ ra da hoặc đặt sonde, mở BQ thì </w:t>
      </w:r>
      <w:r w:rsidR="00360FA1">
        <w:t>chuyển lưu nước tiểu khỏi vùng chấn thương</w:t>
      </w:r>
      <w:r w:rsidR="00D62911">
        <w:t>, tránh tổn thương niệu đạo</w:t>
      </w:r>
    </w:p>
    <w:p w14:paraId="6A79B95A" w14:textId="35CADBBF" w:rsidR="008F5471" w:rsidRDefault="00472872" w:rsidP="008F5471">
      <w:pPr>
        <w:pStyle w:val="oancuaDanhsach"/>
        <w:numPr>
          <w:ilvl w:val="1"/>
          <w:numId w:val="1"/>
        </w:numPr>
      </w:pPr>
      <w:r>
        <w:lastRenderedPageBreak/>
        <w:t xml:space="preserve">Theo dõi bằng nội soi niệu đạo sau </w:t>
      </w:r>
      <w:r w:rsidRPr="003E5C50">
        <w:rPr>
          <w:b/>
        </w:rPr>
        <w:t>3 tháng</w:t>
      </w:r>
      <w:r>
        <w:t xml:space="preserve">, </w:t>
      </w:r>
      <w:r w:rsidR="00EB0EDE">
        <w:t xml:space="preserve">sau đó niệu dòng đồ và thể tích nước tiểu </w:t>
      </w:r>
      <w:r w:rsidR="008F5471">
        <w:t xml:space="preserve">tồn lưu </w:t>
      </w:r>
      <w:r w:rsidR="008F5471" w:rsidRPr="003E5C50">
        <w:rPr>
          <w:b/>
        </w:rPr>
        <w:t>mỗi năm</w:t>
      </w:r>
      <w:r w:rsidR="003F5594">
        <w:t xml:space="preserve">, nếu hẹp thì có thể </w:t>
      </w:r>
      <w:r w:rsidR="00394949" w:rsidRPr="00FB0847">
        <w:rPr>
          <w:b/>
          <w:bCs/>
        </w:rPr>
        <w:t>NONG ĐỊNH KỲ</w:t>
      </w:r>
      <w:r w:rsidR="00394949">
        <w:t>, hoặc cắt lạnh qua nội soi</w:t>
      </w:r>
    </w:p>
    <w:p w14:paraId="0C3A1863" w14:textId="555721BF" w:rsidR="003F5594" w:rsidRDefault="00394949" w:rsidP="008F5471">
      <w:pPr>
        <w:pStyle w:val="oancuaDanhsach"/>
        <w:numPr>
          <w:ilvl w:val="1"/>
          <w:numId w:val="1"/>
        </w:numPr>
      </w:pPr>
      <w:r>
        <w:t>Riêng vỡ không hoàn toàn/gãy dương vật</w:t>
      </w:r>
      <w:r w:rsidR="00FB0847">
        <w:t xml:space="preserve"> =&gt; tạo hình niệu đạo cùng lúc với khâu nối thể hang</w:t>
      </w:r>
    </w:p>
    <w:p w14:paraId="7E8EB95A" w14:textId="77777777" w:rsidR="00FB0847" w:rsidRDefault="003F5594" w:rsidP="008F5471">
      <w:pPr>
        <w:pStyle w:val="oancuaDanhsach"/>
        <w:numPr>
          <w:ilvl w:val="0"/>
          <w:numId w:val="1"/>
        </w:numPr>
        <w:rPr>
          <w:b/>
          <w:bCs/>
        </w:rPr>
      </w:pPr>
      <w:r w:rsidRPr="00FB0847">
        <w:rPr>
          <w:b/>
          <w:bCs/>
        </w:rPr>
        <w:t>Vỡ hoàn toàn</w:t>
      </w:r>
      <w:r w:rsidR="00FB0847" w:rsidRPr="00FB0847">
        <w:rPr>
          <w:b/>
          <w:bCs/>
        </w:rPr>
        <w:t>:</w:t>
      </w:r>
    </w:p>
    <w:p w14:paraId="116022BA" w14:textId="4F890CCF" w:rsidR="00FB0847" w:rsidRPr="00AF62E2" w:rsidRDefault="00AA0039" w:rsidP="00FB0847">
      <w:pPr>
        <w:pStyle w:val="oancuaDanhsach"/>
        <w:numPr>
          <w:ilvl w:val="1"/>
          <w:numId w:val="1"/>
        </w:numPr>
        <w:rPr>
          <w:b/>
          <w:bCs/>
        </w:rPr>
      </w:pPr>
      <w:r>
        <w:t>Cấp cứu:</w:t>
      </w:r>
      <w:r w:rsidR="00AD588E">
        <w:t xml:space="preserve"> mở BQ</w:t>
      </w:r>
      <w:r w:rsidR="00AD08C5">
        <w:t xml:space="preserve"> mà không giải quyết gì ở niệu đạo</w:t>
      </w:r>
      <w:r w:rsidR="00AD588E">
        <w:t>, chuyển lưu nước tiểu trên</w:t>
      </w:r>
      <w:r w:rsidR="00AD08C5">
        <w:t xml:space="preserve"> xương mu</w:t>
      </w:r>
      <w:r w:rsidR="00AF62E2">
        <w:t xml:space="preserve"> là tốt nhất</w:t>
      </w:r>
      <w:r w:rsidR="00AD588E">
        <w:t xml:space="preserve">, KHÔNG đặt sonde, </w:t>
      </w:r>
      <w:r w:rsidR="00072D45">
        <w:t xml:space="preserve">KHÔNG tạo hình </w:t>
      </w:r>
      <w:r w:rsidR="00BE0644">
        <w:t>niệu đạo sớm</w:t>
      </w:r>
    </w:p>
    <w:p w14:paraId="047C1DBD" w14:textId="2573C6A2" w:rsidR="00AF62E2" w:rsidRPr="00FC3A2E" w:rsidRDefault="00ED0471" w:rsidP="00FB0847">
      <w:pPr>
        <w:pStyle w:val="oancuaDanhsach"/>
        <w:numPr>
          <w:ilvl w:val="1"/>
          <w:numId w:val="1"/>
        </w:numPr>
        <w:rPr>
          <w:b/>
          <w:bCs/>
        </w:rPr>
      </w:pPr>
      <w:r>
        <w:t>Tiếp theo:</w:t>
      </w:r>
      <w:r w:rsidR="00F92E48">
        <w:t xml:space="preserve"> sau khi mở BQ ra da =&gt; chụp niệu đạo ngược dòng</w:t>
      </w:r>
      <w:r w:rsidR="00FC3A2E">
        <w:t>:</w:t>
      </w:r>
    </w:p>
    <w:p w14:paraId="138CE417" w14:textId="31069858" w:rsidR="00FC3A2E" w:rsidRPr="002B321B" w:rsidRDefault="00FC3A2E" w:rsidP="00FC3A2E">
      <w:pPr>
        <w:pStyle w:val="oancuaDanhsach"/>
        <w:numPr>
          <w:ilvl w:val="2"/>
          <w:numId w:val="1"/>
        </w:numPr>
        <w:rPr>
          <w:b/>
          <w:bCs/>
        </w:rPr>
      </w:pPr>
      <w:r>
        <w:t>Nhẹ</w:t>
      </w:r>
      <w:r w:rsidR="00E70A8D">
        <w:t xml:space="preserve"> (niệu đạo vẫn còn thông</w:t>
      </w:r>
      <w:r w:rsidR="00D42A61">
        <w:t>, thuốc vào BQ): đặt ống thông</w:t>
      </w:r>
      <w:r w:rsidR="002B321B">
        <w:t xml:space="preserve"> mềm, nếu thông được thì lưu </w:t>
      </w:r>
      <w:r w:rsidR="002B321B" w:rsidRPr="002B321B">
        <w:rPr>
          <w:b/>
          <w:bCs/>
          <w:color w:val="C00000"/>
        </w:rPr>
        <w:t>15 ngày</w:t>
      </w:r>
      <w:r w:rsidR="002B321B">
        <w:t xml:space="preserve"> =&gt; rút thông cho BN tự tiểu, theo dõi mỗi 6 tháng</w:t>
      </w:r>
    </w:p>
    <w:p w14:paraId="2FCAF50C" w14:textId="7667EA16" w:rsidR="002B321B" w:rsidRPr="00620485" w:rsidRDefault="0000469C" w:rsidP="00FC3A2E">
      <w:pPr>
        <w:pStyle w:val="oancuaDanhsach"/>
        <w:numPr>
          <w:ilvl w:val="2"/>
          <w:numId w:val="1"/>
        </w:numPr>
        <w:rPr>
          <w:b/>
          <w:bCs/>
        </w:rPr>
      </w:pPr>
      <w:r>
        <w:t xml:space="preserve">Nặng (thuốc không vào </w:t>
      </w:r>
      <w:r w:rsidR="0067317A">
        <w:t>BQ mà ra ổ máu tụ</w:t>
      </w:r>
      <w:r w:rsidR="00F87384">
        <w:t>)</w:t>
      </w:r>
      <w:r w:rsidR="00BC5744">
        <w:t>: mổ tạo hình niệu đạo, lấy máu t</w:t>
      </w:r>
      <w:r w:rsidR="006D1CC6">
        <w:t>ụ</w:t>
      </w:r>
      <w:r w:rsidR="00703D04">
        <w:t>, n</w:t>
      </w:r>
      <w:r w:rsidR="0082752E">
        <w:t xml:space="preserve">ối TẬN TẬN nếu &lt;2cm, </w:t>
      </w:r>
      <w:r w:rsidR="00BA5B95">
        <w:t>nếu &gt;2cm =&gt; đưa 2 đầu niệu đạo ra da để nối sau</w:t>
      </w:r>
    </w:p>
    <w:p w14:paraId="6427F876" w14:textId="5EA94D87" w:rsidR="00620485" w:rsidRPr="00FB0847" w:rsidRDefault="00620485" w:rsidP="00FC3A2E">
      <w:pPr>
        <w:pStyle w:val="oancuaDanhsach"/>
        <w:numPr>
          <w:ilvl w:val="2"/>
          <w:numId w:val="1"/>
        </w:numPr>
        <w:rPr>
          <w:b/>
          <w:bCs/>
        </w:rPr>
      </w:pPr>
      <w:r>
        <w:t xml:space="preserve">Nếu NT do nước tiểu ngấm =&gt; kháng sinh </w:t>
      </w:r>
      <w:r w:rsidR="003E5648">
        <w:t xml:space="preserve">liều cao + hồi sức, mở BQ đặt </w:t>
      </w:r>
      <w:r w:rsidR="003E3FEB">
        <w:t>Pezzer</w:t>
      </w:r>
      <w:r w:rsidR="00FF2370">
        <w:t>, dẫn lưu khoang Retzius</w:t>
      </w:r>
      <w:r w:rsidR="00EE001D">
        <w:t>, xẻ rộng TSM, bổ đôi bìu để dẫn lưu máu mủ, mô hoại tử</w:t>
      </w:r>
    </w:p>
    <w:p w14:paraId="25BBB89A" w14:textId="4181672E" w:rsidR="00EE001D" w:rsidRDefault="00EE001D" w:rsidP="00EE001D">
      <w:pPr>
        <w:pStyle w:val="u3"/>
      </w:pPr>
      <w:r>
        <w:t>Điều trị vết thương niệu đạo trước</w:t>
      </w:r>
    </w:p>
    <w:p w14:paraId="2DA5D4BC" w14:textId="31A64124" w:rsidR="00EE001D" w:rsidRPr="00EE001D" w:rsidRDefault="003A4218" w:rsidP="003A4218">
      <w:pPr>
        <w:pStyle w:val="oancuaDanhsach"/>
        <w:numPr>
          <w:ilvl w:val="0"/>
          <w:numId w:val="1"/>
        </w:numPr>
      </w:pPr>
      <w:r w:rsidRPr="008A29E8">
        <w:rPr>
          <w:b/>
        </w:rPr>
        <w:t>Thám sát ngay</w:t>
      </w:r>
      <w:r w:rsidR="00B35B14">
        <w:t>, đánh giá và tạo hình khi cần thiết, tỷ lệ hẹp là &lt;15%</w:t>
      </w:r>
    </w:p>
    <w:p w14:paraId="305C9941" w14:textId="6739844A" w:rsidR="00AE61D9" w:rsidRDefault="00AE61D9" w:rsidP="00AE61D9">
      <w:pPr>
        <w:pStyle w:val="oancuaDanhsach"/>
        <w:numPr>
          <w:ilvl w:val="0"/>
          <w:numId w:val="1"/>
        </w:numPr>
      </w:pPr>
      <w:r>
        <w:t xml:space="preserve">Nối tận tận khi </w:t>
      </w:r>
      <w:r w:rsidR="00D44C61">
        <w:rPr>
          <w:lang w:val="vi-VN"/>
        </w:rPr>
        <w:t>2</w:t>
      </w:r>
      <w:r>
        <w:t xml:space="preserve"> đầu niệu đạo bộc lộ rõ, nối trên Foley 14F, khâu với chỉ tan</w:t>
      </w:r>
    </w:p>
    <w:p w14:paraId="61747EFD" w14:textId="436F3FB4" w:rsidR="00AE61D9" w:rsidRPr="00EE001D" w:rsidRDefault="00AE61D9" w:rsidP="00AE61D9">
      <w:pPr>
        <w:pStyle w:val="oancuaDanhsach"/>
        <w:numPr>
          <w:ilvl w:val="0"/>
          <w:numId w:val="1"/>
        </w:numPr>
      </w:pPr>
      <w:r w:rsidRPr="008A29E8">
        <w:rPr>
          <w:b/>
        </w:rPr>
        <w:t>SAU 10-14 ngày</w:t>
      </w:r>
      <w:r w:rsidR="00427051">
        <w:t>, chụp niệu đạo ngược dòng quanh thông để kiểm tra</w:t>
      </w:r>
      <w:r w:rsidR="007F3D09">
        <w:t xml:space="preserve">, nếu </w:t>
      </w:r>
      <w:r w:rsidR="008A29E8" w:rsidRPr="008A29E8">
        <w:rPr>
          <w:b/>
          <w:bCs/>
        </w:rPr>
        <w:t>không rò thuốc=&gt; rút thông</w:t>
      </w:r>
      <w:r w:rsidR="008A29E8">
        <w:t xml:space="preserve">, nếu </w:t>
      </w:r>
      <w:r w:rsidR="008A29E8" w:rsidRPr="008A29E8">
        <w:rPr>
          <w:b/>
          <w:bCs/>
        </w:rPr>
        <w:t>rò thuốc =&gt; lưu và chụp kiểm tra sau 1 tuần</w:t>
      </w:r>
    </w:p>
    <w:p w14:paraId="75A113C7" w14:textId="6C189EDB" w:rsidR="008A29E8" w:rsidRPr="00EE001D" w:rsidRDefault="00796FB1" w:rsidP="00AE61D9">
      <w:pPr>
        <w:pStyle w:val="oancuaDanhsach"/>
        <w:numPr>
          <w:ilvl w:val="0"/>
          <w:numId w:val="1"/>
        </w:numPr>
      </w:pPr>
      <w:r>
        <w:t xml:space="preserve">Nếu không thể tạo hình sớm =&gt; tạo hình trì hoãn, chọn lọc sau </w:t>
      </w:r>
      <w:r w:rsidRPr="00796FB1">
        <w:rPr>
          <w:b/>
          <w:bCs/>
        </w:rPr>
        <w:t>3 THÁNG</w:t>
      </w:r>
    </w:p>
    <w:p w14:paraId="36647EDD" w14:textId="5E483536" w:rsidR="00796FB1" w:rsidRPr="00EE001D" w:rsidRDefault="00475DCA" w:rsidP="00475DCA">
      <w:pPr>
        <w:pStyle w:val="u2"/>
      </w:pPr>
      <w:r>
        <w:t>Chấn thương niệu đạo sau</w:t>
      </w:r>
    </w:p>
    <w:p w14:paraId="71A55DE5" w14:textId="1A01BFF3" w:rsidR="00475DCA" w:rsidRPr="00475DCA" w:rsidRDefault="00475DCA" w:rsidP="00475DCA">
      <w:pPr>
        <w:pStyle w:val="u3"/>
      </w:pPr>
      <w:r>
        <w:t>Nguyên nhân</w:t>
      </w:r>
    </w:p>
    <w:p w14:paraId="008291D2" w14:textId="22604F06" w:rsidR="002F7E90" w:rsidRPr="002F7E90" w:rsidRDefault="002F7E90" w:rsidP="002F7E90">
      <w:pPr>
        <w:pStyle w:val="oancuaDanhsach"/>
        <w:numPr>
          <w:ilvl w:val="0"/>
          <w:numId w:val="1"/>
        </w:numPr>
      </w:pPr>
      <w:r>
        <w:t xml:space="preserve">Liên quan </w:t>
      </w:r>
      <w:r w:rsidRPr="00AA6549">
        <w:rPr>
          <w:b/>
        </w:rPr>
        <w:t>gãy khung chậu</w:t>
      </w:r>
      <w:r>
        <w:t xml:space="preserve">, </w:t>
      </w:r>
      <w:r w:rsidRPr="00AA6549">
        <w:rPr>
          <w:b/>
        </w:rPr>
        <w:t>đa thương</w:t>
      </w:r>
      <w:r w:rsidR="002B713D">
        <w:t>, bệnh cảnh nặng nề</w:t>
      </w:r>
    </w:p>
    <w:p w14:paraId="6ECADE93" w14:textId="4C120B26" w:rsidR="00621B55" w:rsidRPr="002F7E90" w:rsidRDefault="00621B55" w:rsidP="002F7E90">
      <w:pPr>
        <w:pStyle w:val="oancuaDanhsach"/>
        <w:numPr>
          <w:ilvl w:val="0"/>
          <w:numId w:val="1"/>
        </w:numPr>
      </w:pPr>
      <w:r w:rsidRPr="00AA6549">
        <w:rPr>
          <w:b/>
        </w:rPr>
        <w:t xml:space="preserve">Vết thương TSM do </w:t>
      </w:r>
      <w:r w:rsidR="00844F4B" w:rsidRPr="00AA6549">
        <w:rPr>
          <w:b/>
        </w:rPr>
        <w:t>đạn bắn</w:t>
      </w:r>
      <w:r w:rsidR="00844F4B">
        <w:t xml:space="preserve">, nội soi, </w:t>
      </w:r>
      <w:r w:rsidR="00844F4B" w:rsidRPr="00AA6549">
        <w:rPr>
          <w:b/>
        </w:rPr>
        <w:t>sanh kéo dài</w:t>
      </w:r>
      <w:r w:rsidR="00844F4B">
        <w:t xml:space="preserve"> gây thiếu máu</w:t>
      </w:r>
    </w:p>
    <w:p w14:paraId="4E49DA25" w14:textId="49E65421" w:rsidR="000F4BE7" w:rsidRPr="002F7E90" w:rsidRDefault="000F4BE7" w:rsidP="002F7E90">
      <w:pPr>
        <w:pStyle w:val="oancuaDanhsach"/>
        <w:numPr>
          <w:ilvl w:val="0"/>
          <w:numId w:val="1"/>
        </w:numPr>
      </w:pPr>
      <w:r w:rsidRPr="00AA6549">
        <w:rPr>
          <w:b/>
        </w:rPr>
        <w:t>CT niệu đạo sau ở nữ</w:t>
      </w:r>
      <w:r>
        <w:t xml:space="preserve">: </w:t>
      </w:r>
      <w:r w:rsidR="004F7571">
        <w:t xml:space="preserve">thường hiếm vì nđ ở nữ di động, kèm gãy xương chậu nặng, </w:t>
      </w:r>
      <w:r w:rsidR="00BA0C70">
        <w:t>tổn thương BQ, âm đạo</w:t>
      </w:r>
      <w:r w:rsidR="00863D45">
        <w:t>, hiếm khi vỡ hoàn toàn 2 đầu niệu đạo</w:t>
      </w:r>
    </w:p>
    <w:p w14:paraId="5472F4BC" w14:textId="3549511C" w:rsidR="00863D45" w:rsidRPr="002F7E90" w:rsidRDefault="00863D45" w:rsidP="002F7E90">
      <w:pPr>
        <w:pStyle w:val="oancuaDanhsach"/>
        <w:numPr>
          <w:ilvl w:val="0"/>
          <w:numId w:val="1"/>
        </w:numPr>
      </w:pPr>
      <w:r w:rsidRPr="00AA6549">
        <w:rPr>
          <w:b/>
        </w:rPr>
        <w:t>CT niệu đạo ở trẻ</w:t>
      </w:r>
      <w:r>
        <w:t>:</w:t>
      </w:r>
      <w:r w:rsidR="00A33C04">
        <w:t xml:space="preserve"> gãy khung chậu kiểu </w:t>
      </w:r>
      <w:r w:rsidR="00A33C04" w:rsidRPr="00AA6549">
        <w:rPr>
          <w:b/>
        </w:rPr>
        <w:t>cưỡi ngựa</w:t>
      </w:r>
      <w:r w:rsidR="00A33C04">
        <w:t xml:space="preserve">, </w:t>
      </w:r>
      <w:r w:rsidR="00A33C04" w:rsidRPr="00AA6549">
        <w:rPr>
          <w:b/>
        </w:rPr>
        <w:t>gãy Malgaigne</w:t>
      </w:r>
      <w:r w:rsidR="001D227E">
        <w:t xml:space="preserve">, gãy </w:t>
      </w:r>
      <w:r w:rsidR="001D227E" w:rsidRPr="00AA6549">
        <w:rPr>
          <w:b/>
        </w:rPr>
        <w:t>kiểu cưỡi ngựa + gãy khớp cùng chậu</w:t>
      </w:r>
      <w:r w:rsidR="00351D4D">
        <w:t xml:space="preserve">, thường tổn thương </w:t>
      </w:r>
      <w:r w:rsidR="00351D4D" w:rsidRPr="00AA6549">
        <w:rPr>
          <w:b/>
        </w:rPr>
        <w:t>niệu đạo TLT</w:t>
      </w:r>
      <w:r w:rsidR="00351D4D">
        <w:t xml:space="preserve"> vì TLT đang phát triển</w:t>
      </w:r>
      <w:r w:rsidR="00AA6549">
        <w:t xml:space="preserve">, nguy </w:t>
      </w:r>
      <w:r w:rsidR="00AA6549" w:rsidRPr="00AA6549">
        <w:rPr>
          <w:b/>
          <w:bCs/>
        </w:rPr>
        <w:t>cơ rối loạn cương dương</w:t>
      </w:r>
      <w:r w:rsidR="00AA6549">
        <w:t xml:space="preserve"> và tiểu không kiểm soát về sau</w:t>
      </w:r>
      <w:r w:rsidR="001D227E">
        <w:t xml:space="preserve"> </w:t>
      </w:r>
    </w:p>
    <w:p w14:paraId="32C27DED" w14:textId="2E92FD6A" w:rsidR="00AA6549" w:rsidRPr="002F7E90" w:rsidRDefault="00D04535" w:rsidP="002F7E90">
      <w:pPr>
        <w:pStyle w:val="oancuaDanhsach"/>
        <w:numPr>
          <w:ilvl w:val="0"/>
          <w:numId w:val="1"/>
        </w:numPr>
      </w:pPr>
      <w:r>
        <w:t xml:space="preserve">Thương tổn đi kèm: </w:t>
      </w:r>
      <w:r w:rsidR="00CA2073">
        <w:t>gãy xương chậu, tổn thương BQ</w:t>
      </w:r>
      <w:r w:rsidR="001C51DF">
        <w:t>, trực tràng</w:t>
      </w:r>
    </w:p>
    <w:p w14:paraId="0D51786F" w14:textId="2DCDFFCA" w:rsidR="001C51DF" w:rsidRPr="002F7E90" w:rsidRDefault="007B1D00" w:rsidP="007B1D00">
      <w:pPr>
        <w:pStyle w:val="u3"/>
      </w:pPr>
      <w:r>
        <w:t xml:space="preserve">Phân độ </w:t>
      </w:r>
    </w:p>
    <w:p w14:paraId="27464B4C" w14:textId="77777777" w:rsidR="00214DF2" w:rsidRDefault="00A229EF" w:rsidP="00A229EF">
      <w:r w:rsidRPr="00A229EF">
        <w:rPr>
          <w:noProof/>
        </w:rPr>
        <w:drawing>
          <wp:inline distT="0" distB="0" distL="0" distR="0" wp14:anchorId="157A0A69" wp14:editId="05EE27A7">
            <wp:extent cx="5372850" cy="2800741"/>
            <wp:effectExtent l="0" t="0" r="0" b="0"/>
            <wp:docPr id="17" name="Hình ảnh 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bàn&#10;&#10;Mô tả được tạo tự động"/>
                    <pic:cNvPicPr/>
                  </pic:nvPicPr>
                  <pic:blipFill>
                    <a:blip r:embed="rId66"/>
                    <a:stretch>
                      <a:fillRect/>
                    </a:stretch>
                  </pic:blipFill>
                  <pic:spPr>
                    <a:xfrm>
                      <a:off x="0" y="0"/>
                      <a:ext cx="5372850" cy="2800741"/>
                    </a:xfrm>
                    <a:prstGeom prst="rect">
                      <a:avLst/>
                    </a:prstGeom>
                  </pic:spPr>
                </pic:pic>
              </a:graphicData>
            </a:graphic>
          </wp:inline>
        </w:drawing>
      </w:r>
    </w:p>
    <w:p w14:paraId="133D31BB" w14:textId="0191D8B1" w:rsidR="00A229EF" w:rsidRDefault="00214DF2" w:rsidP="00A229EF">
      <w:r>
        <w:t xml:space="preserve">Độ 1: Đụng dập, </w:t>
      </w:r>
      <w:r w:rsidR="006523F9" w:rsidRPr="006523F9">
        <w:rPr>
          <w:b/>
          <w:bCs/>
        </w:rPr>
        <w:t xml:space="preserve">máu ở miệng NĐ, </w:t>
      </w:r>
      <w:r w:rsidRPr="006523F9">
        <w:rPr>
          <w:b/>
        </w:rPr>
        <w:t>chụp bình thường</w:t>
      </w:r>
    </w:p>
    <w:p w14:paraId="661D2274" w14:textId="59690ADC" w:rsidR="00214DF2" w:rsidRDefault="00214DF2" w:rsidP="00A229EF">
      <w:r>
        <w:lastRenderedPageBreak/>
        <w:t xml:space="preserve">Độ 2: </w:t>
      </w:r>
      <w:r w:rsidR="004E28C1">
        <w:t xml:space="preserve">Niệu đạo </w:t>
      </w:r>
      <w:r w:rsidR="004E28C1" w:rsidRPr="006523F9">
        <w:rPr>
          <w:b/>
        </w:rPr>
        <w:t>kéo dài</w:t>
      </w:r>
      <w:r w:rsidR="004E28C1">
        <w:t xml:space="preserve">, </w:t>
      </w:r>
      <w:r w:rsidR="004E28C1" w:rsidRPr="006523F9">
        <w:rPr>
          <w:b/>
        </w:rPr>
        <w:t>không thoát</w:t>
      </w:r>
      <w:r w:rsidR="004E28C1">
        <w:t xml:space="preserve"> thuốc</w:t>
      </w:r>
    </w:p>
    <w:p w14:paraId="34955D2F" w14:textId="21ABC8B1" w:rsidR="00F400A3" w:rsidRDefault="00F400A3" w:rsidP="00A229EF">
      <w:r>
        <w:t xml:space="preserve">Độ 3: thoát thuốc nhưng </w:t>
      </w:r>
      <w:r w:rsidRPr="006523F9">
        <w:rPr>
          <w:b/>
        </w:rPr>
        <w:t>còn thuốc ở BQ</w:t>
      </w:r>
    </w:p>
    <w:p w14:paraId="451DA454" w14:textId="71AECBAC" w:rsidR="00F400A3" w:rsidRDefault="00F400A3" w:rsidP="00A229EF">
      <w:r>
        <w:t xml:space="preserve">Độ 4: thoát thuốc, </w:t>
      </w:r>
      <w:r w:rsidRPr="006523F9">
        <w:rPr>
          <w:b/>
        </w:rPr>
        <w:t>không</w:t>
      </w:r>
      <w:r>
        <w:t xml:space="preserve"> có thuốc ở BQ, </w:t>
      </w:r>
      <w:r w:rsidRPr="006523F9">
        <w:rPr>
          <w:b/>
        </w:rPr>
        <w:t>2 đầu &lt;2cm</w:t>
      </w:r>
    </w:p>
    <w:p w14:paraId="7AB819F6" w14:textId="1A1D0C83" w:rsidR="00F400A3" w:rsidRDefault="00F400A3" w:rsidP="00A229EF">
      <w:r>
        <w:t xml:space="preserve">Độ 5: thoát thuốc, </w:t>
      </w:r>
      <w:r w:rsidRPr="006523F9">
        <w:rPr>
          <w:b/>
        </w:rPr>
        <w:t xml:space="preserve">không </w:t>
      </w:r>
      <w:r>
        <w:t xml:space="preserve">thuốc ở BQ, </w:t>
      </w:r>
      <w:r w:rsidRPr="006523F9">
        <w:rPr>
          <w:b/>
        </w:rPr>
        <w:t>2 đầu &gt;2cm</w:t>
      </w:r>
      <w:r>
        <w:t xml:space="preserve"> hoặc thuốc xuất hiện </w:t>
      </w:r>
      <w:r w:rsidRPr="006523F9">
        <w:rPr>
          <w:b/>
        </w:rPr>
        <w:t>trong TLT hoặc âm đạo</w:t>
      </w:r>
    </w:p>
    <w:p w14:paraId="33997492" w14:textId="77777777" w:rsidR="00214DF2" w:rsidRDefault="00214DF2" w:rsidP="00A229EF"/>
    <w:p w14:paraId="661B1FAE" w14:textId="77777777" w:rsidR="00A229EF" w:rsidRPr="00A229EF" w:rsidRDefault="00A229EF" w:rsidP="00A229EF"/>
    <w:p w14:paraId="286ECF06" w14:textId="670501A5" w:rsidR="005C09B4" w:rsidRPr="005C09B4" w:rsidRDefault="005C09B4" w:rsidP="005C09B4">
      <w:r w:rsidRPr="005C09B4">
        <w:rPr>
          <w:noProof/>
        </w:rPr>
        <w:drawing>
          <wp:inline distT="0" distB="0" distL="0" distR="0" wp14:anchorId="461D096F" wp14:editId="62FFAFC7">
            <wp:extent cx="5201376" cy="3305636"/>
            <wp:effectExtent l="0" t="0" r="0" b="9525"/>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67"/>
                    <a:stretch>
                      <a:fillRect/>
                    </a:stretch>
                  </pic:blipFill>
                  <pic:spPr>
                    <a:xfrm>
                      <a:off x="0" y="0"/>
                      <a:ext cx="5201376" cy="3305636"/>
                    </a:xfrm>
                    <a:prstGeom prst="rect">
                      <a:avLst/>
                    </a:prstGeom>
                  </pic:spPr>
                </pic:pic>
              </a:graphicData>
            </a:graphic>
          </wp:inline>
        </w:drawing>
      </w:r>
    </w:p>
    <w:p w14:paraId="2A2A9E6F" w14:textId="0C8CE29B" w:rsidR="00F400A3" w:rsidRPr="005C09B4" w:rsidRDefault="009A00CD" w:rsidP="005C09B4">
      <w:r>
        <w:t>Độ 1: độ 2 ở trên, kéo căng, niệu đạo dài nhưng không thoát thuốc</w:t>
      </w:r>
    </w:p>
    <w:p w14:paraId="2A5B4728" w14:textId="59438493" w:rsidR="009A00CD" w:rsidRDefault="009A00CD" w:rsidP="005C09B4">
      <w:r>
        <w:t>Độ 2: độ 1 ở trên, đụng dập, có máu nhưng chụp bình thường</w:t>
      </w:r>
    </w:p>
    <w:p w14:paraId="0DA46873" w14:textId="13627B07" w:rsidR="009A00CD" w:rsidRPr="005C09B4" w:rsidRDefault="009A00CD" w:rsidP="005C09B4">
      <w:r>
        <w:t>Đ</w:t>
      </w:r>
      <w:r w:rsidR="00B464B6">
        <w:t xml:space="preserve">ộ 3: </w:t>
      </w:r>
      <w:r w:rsidR="00D169C0">
        <w:t>vỡ 1 phần niệu đạo trước và sau</w:t>
      </w:r>
      <w:r w:rsidR="00B660CE">
        <w:t xml:space="preserve">, thoát thuốc nhưng có cản quan ở đầu gần niệu đạo </w:t>
      </w:r>
      <w:r w:rsidR="008F7100">
        <w:t>hoặc có thuốc ở BQ</w:t>
      </w:r>
    </w:p>
    <w:p w14:paraId="2F233CA8" w14:textId="0BB4CA4B" w:rsidR="008F7100" w:rsidRDefault="008F7100" w:rsidP="005C09B4">
      <w:r>
        <w:t>Độ 4: vỡ hoàn toàn</w:t>
      </w:r>
      <w:r w:rsidR="001C3506">
        <w:t xml:space="preserve"> niệu đạo trước: thoát thuốc, không có đầu gần, không có BQ</w:t>
      </w:r>
    </w:p>
    <w:p w14:paraId="62A31CF4" w14:textId="15B23C8D" w:rsidR="001C3506" w:rsidRPr="005C09B4" w:rsidRDefault="001C3506" w:rsidP="005C09B4">
      <w:r>
        <w:t>Độ 5: vỡ hoàn toàn niệu đạo sau: thoát thuốc</w:t>
      </w:r>
      <w:r w:rsidR="00EC1EDC">
        <w:t xml:space="preserve"> không có thuốc trong BQ</w:t>
      </w:r>
    </w:p>
    <w:p w14:paraId="61B06778" w14:textId="1B27E620" w:rsidR="00EC1EDC" w:rsidRPr="005C09B4" w:rsidRDefault="00EC1EDC" w:rsidP="005C09B4">
      <w:r>
        <w:t xml:space="preserve">Độ 6: tổn thương </w:t>
      </w:r>
      <w:r w:rsidR="002E3872">
        <w:t>xé rách cổ BQ hoặc âm đạo</w:t>
      </w:r>
    </w:p>
    <w:p w14:paraId="7E0E9C64" w14:textId="61D8C9A0" w:rsidR="00C673DF" w:rsidRDefault="00C673DF" w:rsidP="00C673DF">
      <w:pPr>
        <w:pStyle w:val="u3"/>
      </w:pPr>
      <w:r>
        <w:t>Điều trị</w:t>
      </w:r>
      <w:r w:rsidR="00D95048">
        <w:t>: theo cái 6 độ</w:t>
      </w:r>
    </w:p>
    <w:p w14:paraId="474B38B6" w14:textId="396BF398" w:rsidR="00D95048" w:rsidRDefault="00D95048" w:rsidP="00D95048">
      <w:pPr>
        <w:pStyle w:val="oancuaDanhsach"/>
        <w:numPr>
          <w:ilvl w:val="0"/>
          <w:numId w:val="1"/>
        </w:numPr>
      </w:pPr>
      <w:r>
        <w:t>1: không cần điều trị</w:t>
      </w:r>
    </w:p>
    <w:p w14:paraId="45C3BFDC" w14:textId="04618F52" w:rsidR="00D95048" w:rsidRPr="00D95048" w:rsidRDefault="00652B0E" w:rsidP="00D95048">
      <w:pPr>
        <w:pStyle w:val="oancuaDanhsach"/>
        <w:numPr>
          <w:ilvl w:val="0"/>
          <w:numId w:val="1"/>
        </w:numPr>
      </w:pPr>
      <w:r>
        <w:t>2-</w:t>
      </w:r>
      <w:r w:rsidR="00B01A62">
        <w:t xml:space="preserve">3: </w:t>
      </w:r>
      <w:r w:rsidR="00387569">
        <w:t>bảo tồn, mở BQ hoặc đặt sonde</w:t>
      </w:r>
    </w:p>
    <w:p w14:paraId="10C26D56" w14:textId="1A436B20" w:rsidR="00387569" w:rsidRPr="00D95048" w:rsidRDefault="00652B0E" w:rsidP="00D95048">
      <w:pPr>
        <w:pStyle w:val="oancuaDanhsach"/>
        <w:numPr>
          <w:ilvl w:val="0"/>
          <w:numId w:val="1"/>
        </w:numPr>
      </w:pPr>
      <w:r>
        <w:t>4-5: phẫu thuật mở or nội soi</w:t>
      </w:r>
      <w:r w:rsidR="009F7262">
        <w:t>, can thiệp tức thì or trì hoãn</w:t>
      </w:r>
    </w:p>
    <w:p w14:paraId="1FE94F22" w14:textId="77777777" w:rsidR="002A3284" w:rsidRDefault="009F7262" w:rsidP="00C01515">
      <w:pPr>
        <w:pStyle w:val="oancuaDanhsach"/>
        <w:numPr>
          <w:ilvl w:val="0"/>
          <w:numId w:val="1"/>
        </w:numPr>
      </w:pPr>
      <w:r>
        <w:t xml:space="preserve">6: </w:t>
      </w:r>
      <w:r w:rsidRPr="00AF01F1">
        <w:rPr>
          <w:b/>
        </w:rPr>
        <w:t>Mổ MỞ tức thì</w:t>
      </w:r>
    </w:p>
    <w:p w14:paraId="73271653" w14:textId="77777777" w:rsidR="00BF0A6E" w:rsidRDefault="00BF0A6E" w:rsidP="002A3284">
      <w:pPr>
        <w:pStyle w:val="u3"/>
      </w:pPr>
      <w:r>
        <w:t>Loại tổn thương</w:t>
      </w:r>
    </w:p>
    <w:p w14:paraId="2FC33B9A" w14:textId="3FE0BC8F" w:rsidR="002A3284" w:rsidRDefault="00C01515" w:rsidP="00BF0A6E">
      <w:pPr>
        <w:pStyle w:val="oancuaDanhsach"/>
        <w:numPr>
          <w:ilvl w:val="0"/>
          <w:numId w:val="1"/>
        </w:numPr>
      </w:pPr>
      <w:r>
        <w:t>Vỡ niệu đạo sau đơn thuần</w:t>
      </w:r>
    </w:p>
    <w:p w14:paraId="62C4A56D" w14:textId="01684050" w:rsidR="002A3284" w:rsidRPr="002A3284" w:rsidRDefault="002A3284" w:rsidP="00BF0A6E">
      <w:pPr>
        <w:pStyle w:val="oancuaDanhsach"/>
        <w:numPr>
          <w:ilvl w:val="1"/>
          <w:numId w:val="1"/>
        </w:numPr>
      </w:pPr>
      <w:r>
        <w:t>Xương chậu gãy</w:t>
      </w:r>
    </w:p>
    <w:p w14:paraId="10C24905" w14:textId="28EF9BFF" w:rsidR="00034320" w:rsidRDefault="00034320" w:rsidP="00BF0A6E">
      <w:pPr>
        <w:pStyle w:val="oancuaDanhsach"/>
        <w:numPr>
          <w:ilvl w:val="1"/>
          <w:numId w:val="1"/>
        </w:numPr>
      </w:pPr>
      <w:r>
        <w:t xml:space="preserve">Khối máu tụ </w:t>
      </w:r>
      <w:r w:rsidRPr="00AF01F1">
        <w:rPr>
          <w:b/>
        </w:rPr>
        <w:t>DƯỚI PM, quanh TLT</w:t>
      </w:r>
    </w:p>
    <w:p w14:paraId="2E951130" w14:textId="7BE9A6FD" w:rsidR="00A758CE" w:rsidRDefault="00937D14" w:rsidP="00BF0A6E">
      <w:pPr>
        <w:pStyle w:val="oancuaDanhsach"/>
        <w:numPr>
          <w:ilvl w:val="1"/>
          <w:numId w:val="1"/>
        </w:numPr>
      </w:pPr>
      <w:r>
        <w:t xml:space="preserve">Niệu đạo rách or đứt hoàn toàn tại niệu đạo </w:t>
      </w:r>
      <w:r w:rsidRPr="00AF01F1">
        <w:rPr>
          <w:b/>
        </w:rPr>
        <w:t>MÀNG</w:t>
      </w:r>
      <w:r w:rsidR="00A758CE">
        <w:t xml:space="preserve"> giữa TLT và đáy chậu</w:t>
      </w:r>
    </w:p>
    <w:p w14:paraId="68512C00" w14:textId="587BEC84" w:rsidR="00A758CE" w:rsidRDefault="00A758CE" w:rsidP="00BF0A6E">
      <w:pPr>
        <w:pStyle w:val="oancuaDanhsach"/>
        <w:numPr>
          <w:ilvl w:val="1"/>
          <w:numId w:val="1"/>
        </w:numPr>
      </w:pPr>
      <w:r>
        <w:t>Đến muộn: nhiễm trùng khối máu tụ</w:t>
      </w:r>
    </w:p>
    <w:p w14:paraId="033FB3E3" w14:textId="197CABC0" w:rsidR="00A758CE" w:rsidRPr="002A3284" w:rsidRDefault="003B21CD" w:rsidP="00BF0A6E">
      <w:pPr>
        <w:pStyle w:val="oancuaDanhsach"/>
        <w:numPr>
          <w:ilvl w:val="0"/>
          <w:numId w:val="1"/>
        </w:numPr>
      </w:pPr>
      <w:r>
        <w:t>Vỡ niệu đạo sau phức tạp</w:t>
      </w:r>
    </w:p>
    <w:p w14:paraId="3EE31E47" w14:textId="4CAE55F5" w:rsidR="003B21CD" w:rsidRPr="002A3284" w:rsidRDefault="005466B0" w:rsidP="00BF0A6E">
      <w:pPr>
        <w:pStyle w:val="oancuaDanhsach"/>
        <w:numPr>
          <w:ilvl w:val="1"/>
          <w:numId w:val="1"/>
        </w:numPr>
      </w:pPr>
      <w:r>
        <w:lastRenderedPageBreak/>
        <w:t xml:space="preserve">Vỡ </w:t>
      </w:r>
      <w:r w:rsidRPr="00AF01F1">
        <w:rPr>
          <w:b/>
        </w:rPr>
        <w:t>BQ DƯỚI PM</w:t>
      </w:r>
    </w:p>
    <w:p w14:paraId="2E63A3CB" w14:textId="57E5E29E" w:rsidR="005466B0" w:rsidRPr="002A3284" w:rsidRDefault="005466B0" w:rsidP="00BF0A6E">
      <w:pPr>
        <w:pStyle w:val="oancuaDanhsach"/>
        <w:numPr>
          <w:ilvl w:val="1"/>
          <w:numId w:val="1"/>
        </w:numPr>
      </w:pPr>
      <w:r>
        <w:t xml:space="preserve">Rách </w:t>
      </w:r>
      <w:r w:rsidR="00D27F25">
        <w:t xml:space="preserve">mặt </w:t>
      </w:r>
      <w:r w:rsidR="00D27F25" w:rsidRPr="00AF01F1">
        <w:rPr>
          <w:b/>
        </w:rPr>
        <w:t>trước trực tràng</w:t>
      </w:r>
      <w:r w:rsidR="00D27F25">
        <w:t xml:space="preserve"> ở nam hoặc </w:t>
      </w:r>
      <w:r w:rsidR="00D27F25" w:rsidRPr="00AF01F1">
        <w:rPr>
          <w:b/>
        </w:rPr>
        <w:t>âm đạo</w:t>
      </w:r>
      <w:r w:rsidR="00D27F25">
        <w:t xml:space="preserve"> ở nữ</w:t>
      </w:r>
    </w:p>
    <w:p w14:paraId="3D168ED3" w14:textId="4DFD1D18" w:rsidR="00D27F25" w:rsidRDefault="00D27F25" w:rsidP="00BF0A6E">
      <w:pPr>
        <w:pStyle w:val="oancuaDanhsach"/>
        <w:numPr>
          <w:ilvl w:val="1"/>
          <w:numId w:val="1"/>
        </w:numPr>
      </w:pPr>
      <w:r w:rsidRPr="00AF01F1">
        <w:rPr>
          <w:b/>
        </w:rPr>
        <w:t>Cơ vùng TSM tổn thương</w:t>
      </w:r>
      <w:r>
        <w:t xml:space="preserve"> nặng</w:t>
      </w:r>
    </w:p>
    <w:p w14:paraId="53CC3DFA" w14:textId="27F84045" w:rsidR="00BF0A6E" w:rsidRDefault="00BF0A6E" w:rsidP="00BF0A6E">
      <w:pPr>
        <w:pStyle w:val="u3"/>
      </w:pPr>
      <w:r>
        <w:t>Lâm sàng</w:t>
      </w:r>
    </w:p>
    <w:p w14:paraId="47D0208A" w14:textId="4DB55F35" w:rsidR="00BF0A6E" w:rsidRPr="00BF0A6E" w:rsidRDefault="00BF0A6E" w:rsidP="00BF0A6E">
      <w:pPr>
        <w:pStyle w:val="oancuaDanhsach"/>
        <w:numPr>
          <w:ilvl w:val="0"/>
          <w:numId w:val="1"/>
        </w:numPr>
      </w:pPr>
      <w:r>
        <w:t xml:space="preserve">Ra máu miệng niệu đạo: </w:t>
      </w:r>
      <w:r w:rsidR="00CA0929">
        <w:t>37-93%</w:t>
      </w:r>
      <w:r w:rsidR="00271061">
        <w:t>, KHÔNG ĐẶT SONDE</w:t>
      </w:r>
    </w:p>
    <w:p w14:paraId="5C1660DF" w14:textId="0E048B00" w:rsidR="00271061" w:rsidRPr="00BF0A6E" w:rsidRDefault="002149A1" w:rsidP="00BF0A6E">
      <w:pPr>
        <w:pStyle w:val="oancuaDanhsach"/>
        <w:numPr>
          <w:ilvl w:val="0"/>
          <w:numId w:val="1"/>
        </w:numPr>
      </w:pPr>
      <w:r>
        <w:t>Đau khi tiểu hoặc không đi tiểu được</w:t>
      </w:r>
      <w:r w:rsidR="00CD1823">
        <w:t xml:space="preserve"> sau chấn thương, có thể có cầu BQ những giờ đầu</w:t>
      </w:r>
    </w:p>
    <w:p w14:paraId="638997F7" w14:textId="01F19CFD" w:rsidR="00CD1823" w:rsidRPr="00BF0A6E" w:rsidRDefault="00F73E60" w:rsidP="00BF0A6E">
      <w:pPr>
        <w:pStyle w:val="oancuaDanhsach"/>
        <w:numPr>
          <w:ilvl w:val="0"/>
          <w:numId w:val="1"/>
        </w:numPr>
      </w:pPr>
      <w:r>
        <w:t>Tiểu máu</w:t>
      </w:r>
      <w:r w:rsidR="00E36F21">
        <w:t xml:space="preserve">: mức độ tiểu máu </w:t>
      </w:r>
      <w:r w:rsidR="00E36F21" w:rsidRPr="006C5CD4">
        <w:rPr>
          <w:b/>
        </w:rPr>
        <w:t>KHÔNG TƯƠNG XỨNG</w:t>
      </w:r>
      <w:r w:rsidR="00E36F21">
        <w:t xml:space="preserve"> </w:t>
      </w:r>
      <w:r w:rsidR="009B10D2">
        <w:rPr>
          <w:lang w:val="vi-VN"/>
        </w:rPr>
        <w:t>v</w:t>
      </w:r>
      <w:r w:rsidR="00E36F21">
        <w:t>ới mức độ chấn thương</w:t>
      </w:r>
    </w:p>
    <w:p w14:paraId="791F5D31" w14:textId="76A3CC31" w:rsidR="00B04861" w:rsidRDefault="00B04861" w:rsidP="00BF0A6E">
      <w:pPr>
        <w:pStyle w:val="oancuaDanhsach"/>
        <w:numPr>
          <w:ilvl w:val="0"/>
          <w:numId w:val="1"/>
        </w:numPr>
      </w:pPr>
      <w:r>
        <w:t xml:space="preserve">TLT bị </w:t>
      </w:r>
      <w:r w:rsidRPr="006C5CD4">
        <w:rPr>
          <w:b/>
        </w:rPr>
        <w:t>ĐẨY LÊN CAO</w:t>
      </w:r>
      <w:r w:rsidR="0008739A">
        <w:t>: giai đoạn cấp khó khám ra, có thể khám thấy 1 khối lùng nhùng</w:t>
      </w:r>
    </w:p>
    <w:p w14:paraId="565236CF" w14:textId="492D0D3E" w:rsidR="00010C36" w:rsidRDefault="00010C36" w:rsidP="00BF0A6E">
      <w:pPr>
        <w:pStyle w:val="oancuaDanhsach"/>
        <w:numPr>
          <w:ilvl w:val="0"/>
          <w:numId w:val="1"/>
        </w:numPr>
      </w:pPr>
      <w:r>
        <w:t>Nữ: máu tiền đình âm đạo</w:t>
      </w:r>
      <w:r w:rsidR="00A724E6">
        <w:t>, tụ máu sưng nề môi lớn, môi bé</w:t>
      </w:r>
    </w:p>
    <w:p w14:paraId="26D267DB" w14:textId="2F6E575C" w:rsidR="00FC2BBE" w:rsidRDefault="00CF536E" w:rsidP="00BF0A6E">
      <w:pPr>
        <w:pStyle w:val="oancuaDanhsach"/>
        <w:numPr>
          <w:ilvl w:val="0"/>
          <w:numId w:val="1"/>
        </w:numPr>
      </w:pPr>
      <w:r>
        <w:t>Đi kèm:</w:t>
      </w:r>
      <w:r w:rsidR="002C1EC8">
        <w:rPr>
          <w:lang w:val="vi-VN"/>
        </w:rPr>
        <w:t xml:space="preserve"> gãy khung chậu (sốc mất máu</w:t>
      </w:r>
      <w:r w:rsidR="00D575AC">
        <w:rPr>
          <w:lang w:val="vi-VN"/>
        </w:rPr>
        <w:t xml:space="preserve">, ép khung chậu đau), </w:t>
      </w:r>
      <w:r w:rsidR="005E3DC7">
        <w:rPr>
          <w:lang w:val="vi-VN"/>
        </w:rPr>
        <w:t>trực tràng (tút C có máu)</w:t>
      </w:r>
    </w:p>
    <w:p w14:paraId="0457C794" w14:textId="2F7037DF" w:rsidR="005E3DC7" w:rsidRDefault="005E3DC7" w:rsidP="00BF0A6E">
      <w:pPr>
        <w:pStyle w:val="oancuaDanhsach"/>
        <w:numPr>
          <w:ilvl w:val="0"/>
          <w:numId w:val="1"/>
        </w:numPr>
      </w:pPr>
      <w:r>
        <w:rPr>
          <w:lang w:val="vi-VN"/>
        </w:rPr>
        <w:t>BẮT BUỘC ĐÁNH GIÁ cơ quan sinh dục</w:t>
      </w:r>
    </w:p>
    <w:p w14:paraId="02856B46" w14:textId="062A1B0A" w:rsidR="00270FB5" w:rsidRPr="00270FB5" w:rsidRDefault="00270FB5" w:rsidP="00270FB5">
      <w:pPr>
        <w:pStyle w:val="u3"/>
        <w:rPr>
          <w:lang w:val="vi-VN"/>
        </w:rPr>
      </w:pPr>
      <w:r>
        <w:rPr>
          <w:lang w:val="vi-VN"/>
        </w:rPr>
        <w:t>CLS</w:t>
      </w:r>
    </w:p>
    <w:p w14:paraId="14FD7D91" w14:textId="1110D868" w:rsidR="00B04861" w:rsidRPr="00BF0A6E" w:rsidRDefault="00270FB5" w:rsidP="00BF0A6E">
      <w:pPr>
        <w:pStyle w:val="oancuaDanhsach"/>
        <w:numPr>
          <w:ilvl w:val="0"/>
          <w:numId w:val="1"/>
        </w:numPr>
      </w:pPr>
      <w:r>
        <w:rPr>
          <w:lang w:val="vi-VN"/>
        </w:rPr>
        <w:t xml:space="preserve">SA không bắt buộc nhưng SA </w:t>
      </w:r>
      <w:r w:rsidR="007E6616">
        <w:rPr>
          <w:lang w:val="vi-VN"/>
        </w:rPr>
        <w:t>xác định vị trí</w:t>
      </w:r>
      <w:r w:rsidR="002604EB">
        <w:rPr>
          <w:lang w:val="vi-VN"/>
        </w:rPr>
        <w:t xml:space="preserve"> tụ máu, vị trí mở BQ</w:t>
      </w:r>
    </w:p>
    <w:p w14:paraId="580FA85F" w14:textId="3855F7DA" w:rsidR="002061BB" w:rsidRPr="002061BB" w:rsidRDefault="002061BB" w:rsidP="00BF0A6E">
      <w:pPr>
        <w:pStyle w:val="oancuaDanhsach"/>
        <w:numPr>
          <w:ilvl w:val="0"/>
          <w:numId w:val="1"/>
        </w:numPr>
      </w:pPr>
      <w:r>
        <w:rPr>
          <w:lang w:val="vi-VN"/>
        </w:rPr>
        <w:t>Xquang khung chậu</w:t>
      </w:r>
    </w:p>
    <w:p w14:paraId="3743B58C" w14:textId="69D40E91" w:rsidR="002061BB" w:rsidRPr="00BF0A6E" w:rsidRDefault="0070502E" w:rsidP="00BF0A6E">
      <w:pPr>
        <w:pStyle w:val="oancuaDanhsach"/>
        <w:numPr>
          <w:ilvl w:val="0"/>
          <w:numId w:val="1"/>
        </w:numPr>
      </w:pPr>
      <w:r>
        <w:rPr>
          <w:lang w:val="vi-VN"/>
        </w:rPr>
        <w:t>Nước ta KHÔNG CHỤP NIỆU ĐẠO NGƯỢC DÒNG CẤP CỨU</w:t>
      </w:r>
    </w:p>
    <w:p w14:paraId="3645B906" w14:textId="30D28F5F" w:rsidR="0070502E" w:rsidRPr="00BF0A6E" w:rsidRDefault="006E07AC" w:rsidP="00BF0A6E">
      <w:pPr>
        <w:pStyle w:val="oancuaDanhsach"/>
        <w:numPr>
          <w:ilvl w:val="0"/>
          <w:numId w:val="1"/>
        </w:numPr>
      </w:pPr>
      <w:r>
        <w:rPr>
          <w:lang w:val="vi-VN"/>
        </w:rPr>
        <w:t xml:space="preserve">CT và MRI: đánh giá </w:t>
      </w:r>
      <w:r w:rsidR="00CE6A7C">
        <w:rPr>
          <w:lang w:val="vi-VN"/>
        </w:rPr>
        <w:t xml:space="preserve">biến đổi </w:t>
      </w:r>
      <w:r>
        <w:rPr>
          <w:lang w:val="vi-VN"/>
        </w:rPr>
        <w:t>giải phẫu vùng chậu sau 1 chấn thương lớn</w:t>
      </w:r>
    </w:p>
    <w:p w14:paraId="4FDF129E" w14:textId="59444D91" w:rsidR="00F70001" w:rsidRPr="00BF0A6E" w:rsidRDefault="00F70001" w:rsidP="00BF0A6E">
      <w:pPr>
        <w:pStyle w:val="oancuaDanhsach"/>
        <w:numPr>
          <w:ilvl w:val="0"/>
          <w:numId w:val="1"/>
        </w:numPr>
      </w:pPr>
      <w:r>
        <w:rPr>
          <w:lang w:val="vi-VN"/>
        </w:rPr>
        <w:t>Nội soi niệu đạo</w:t>
      </w:r>
      <w:r w:rsidR="00422858">
        <w:rPr>
          <w:lang w:val="vi-VN"/>
        </w:rPr>
        <w:t xml:space="preserve">: không vai trò ở nam, </w:t>
      </w:r>
      <w:r w:rsidR="007E61EE">
        <w:rPr>
          <w:lang w:val="vi-VN"/>
        </w:rPr>
        <w:t xml:space="preserve">nữ: giúp phân độ </w:t>
      </w:r>
    </w:p>
    <w:p w14:paraId="77F8F1E9" w14:textId="15AF2B92" w:rsidR="00AC22A3" w:rsidRDefault="00AC22A3" w:rsidP="00AF01F1">
      <w:pPr>
        <w:pStyle w:val="u3"/>
        <w:rPr>
          <w:lang w:val="vi-VN"/>
        </w:rPr>
      </w:pPr>
      <w:r>
        <w:rPr>
          <w:lang w:val="vi-VN"/>
        </w:rPr>
        <w:t>Điều trị c</w:t>
      </w:r>
      <w:r w:rsidR="00A23EB9">
        <w:rPr>
          <w:lang w:val="vi-VN"/>
        </w:rPr>
        <w:t xml:space="preserve">ụ thể </w:t>
      </w:r>
    </w:p>
    <w:p w14:paraId="49277185" w14:textId="77777777" w:rsidR="007C399A" w:rsidRDefault="00753A39" w:rsidP="00753A39">
      <w:pPr>
        <w:pStyle w:val="oancuaDanhsach"/>
        <w:numPr>
          <w:ilvl w:val="0"/>
          <w:numId w:val="1"/>
        </w:numPr>
        <w:rPr>
          <w:lang w:val="vi-VN"/>
        </w:rPr>
      </w:pPr>
      <w:r>
        <w:rPr>
          <w:lang w:val="vi-VN"/>
        </w:rPr>
        <w:t xml:space="preserve">Vỡ niệu đạo sau 1 phần: </w:t>
      </w:r>
    </w:p>
    <w:p w14:paraId="56AFD90E" w14:textId="0EDCD6C1" w:rsidR="00753A39" w:rsidRPr="00753A39" w:rsidRDefault="00753A39" w:rsidP="007C399A">
      <w:pPr>
        <w:pStyle w:val="oancuaDanhsach"/>
        <w:numPr>
          <w:ilvl w:val="1"/>
          <w:numId w:val="1"/>
        </w:numPr>
        <w:rPr>
          <w:lang w:val="vi-VN"/>
        </w:rPr>
      </w:pPr>
      <w:r>
        <w:rPr>
          <w:lang w:val="vi-VN"/>
        </w:rPr>
        <w:t xml:space="preserve">mở BQ hoặc sonde, </w:t>
      </w:r>
      <w:r w:rsidRPr="00AF01F1">
        <w:rPr>
          <w:b/>
          <w:lang w:val="vi-VN"/>
        </w:rPr>
        <w:t xml:space="preserve">chụp kiểm tra mỗi 2 </w:t>
      </w:r>
      <w:r w:rsidR="00527303" w:rsidRPr="00AF01F1">
        <w:rPr>
          <w:b/>
          <w:lang w:val="vi-VN"/>
        </w:rPr>
        <w:t>TUẦN</w:t>
      </w:r>
      <w:r w:rsidR="00527303">
        <w:rPr>
          <w:lang w:val="vi-VN"/>
        </w:rPr>
        <w:t xml:space="preserve"> cho đến khi lành</w:t>
      </w:r>
      <w:r w:rsidR="007837DB">
        <w:rPr>
          <w:lang w:val="vi-VN"/>
        </w:rPr>
        <w:t xml:space="preserve">, có thể để lại sẹo tắc nghẽn hoặc </w:t>
      </w:r>
      <w:r w:rsidR="00FE27E9">
        <w:rPr>
          <w:lang w:val="vi-VN"/>
        </w:rPr>
        <w:t>không</w:t>
      </w:r>
    </w:p>
    <w:p w14:paraId="4720E24E" w14:textId="1D654484" w:rsidR="00FE27E9" w:rsidRPr="00753A39" w:rsidRDefault="000D25B1" w:rsidP="007C399A">
      <w:pPr>
        <w:pStyle w:val="oancuaDanhsach"/>
        <w:numPr>
          <w:ilvl w:val="1"/>
          <w:numId w:val="1"/>
        </w:numPr>
        <w:rPr>
          <w:lang w:val="vi-VN"/>
        </w:rPr>
      </w:pPr>
      <w:r>
        <w:rPr>
          <w:lang w:val="vi-VN"/>
        </w:rPr>
        <w:t xml:space="preserve">Nếu </w:t>
      </w:r>
      <w:r w:rsidR="006059D7">
        <w:rPr>
          <w:lang w:val="vi-VN"/>
        </w:rPr>
        <w:t xml:space="preserve">hẹp: </w:t>
      </w:r>
      <w:r w:rsidR="006059D7" w:rsidRPr="00AF01F1">
        <w:rPr>
          <w:b/>
          <w:lang w:val="vi-VN"/>
        </w:rPr>
        <w:t xml:space="preserve">nong </w:t>
      </w:r>
      <w:r w:rsidR="006059D7">
        <w:rPr>
          <w:lang w:val="vi-VN"/>
        </w:rPr>
        <w:t>đơn thuần</w:t>
      </w:r>
      <w:r w:rsidR="0051184E">
        <w:rPr>
          <w:lang w:val="vi-VN"/>
        </w:rPr>
        <w:t xml:space="preserve"> hoặc nội soi </w:t>
      </w:r>
      <w:r w:rsidR="0051184E" w:rsidRPr="00AF01F1">
        <w:rPr>
          <w:b/>
          <w:lang w:val="vi-VN"/>
        </w:rPr>
        <w:t>xẻ đoạn hẹp</w:t>
      </w:r>
      <w:r w:rsidR="0051184E">
        <w:rPr>
          <w:lang w:val="vi-VN"/>
        </w:rPr>
        <w:t xml:space="preserve"> (nếu n</w:t>
      </w:r>
      <w:r w:rsidR="008E44F0">
        <w:rPr>
          <w:lang w:val="vi-VN"/>
        </w:rPr>
        <w:t xml:space="preserve">gắn và mỏng), </w:t>
      </w:r>
      <w:r w:rsidR="008E44F0" w:rsidRPr="00AF01F1">
        <w:rPr>
          <w:b/>
          <w:lang w:val="vi-VN"/>
        </w:rPr>
        <w:t>mổ tạo hình</w:t>
      </w:r>
      <w:r w:rsidR="008E44F0">
        <w:rPr>
          <w:lang w:val="vi-VN"/>
        </w:rPr>
        <w:t xml:space="preserve"> (nếu dài và dày)</w:t>
      </w:r>
    </w:p>
    <w:p w14:paraId="5BCB61AA" w14:textId="0CD958C9" w:rsidR="008E44F0" w:rsidRPr="00753A39" w:rsidRDefault="007C399A" w:rsidP="00753A39">
      <w:pPr>
        <w:pStyle w:val="oancuaDanhsach"/>
        <w:numPr>
          <w:ilvl w:val="0"/>
          <w:numId w:val="1"/>
        </w:numPr>
        <w:rPr>
          <w:lang w:val="vi-VN"/>
        </w:rPr>
      </w:pPr>
      <w:r>
        <w:rPr>
          <w:lang w:val="vi-VN"/>
        </w:rPr>
        <w:t>Vỡ niệu đạo sau hoàn toàn</w:t>
      </w:r>
      <w:r w:rsidR="00896AFE">
        <w:rPr>
          <w:lang w:val="vi-VN"/>
        </w:rPr>
        <w:t>, đơn thuần</w:t>
      </w:r>
    </w:p>
    <w:p w14:paraId="3BD029C2" w14:textId="742C8B93" w:rsidR="007C399A" w:rsidRPr="00AF01F1" w:rsidRDefault="00374E35" w:rsidP="007C399A">
      <w:pPr>
        <w:pStyle w:val="oancuaDanhsach"/>
        <w:numPr>
          <w:ilvl w:val="1"/>
          <w:numId w:val="1"/>
        </w:numPr>
        <w:rPr>
          <w:b/>
          <w:lang w:val="vi-VN"/>
        </w:rPr>
      </w:pPr>
      <w:r>
        <w:rPr>
          <w:lang w:val="vi-VN"/>
        </w:rPr>
        <w:t xml:space="preserve">Nếu đến sớm chưa nhiễm trùng: </w:t>
      </w:r>
      <w:r w:rsidR="007C399A" w:rsidRPr="00374E35">
        <w:rPr>
          <w:lang w:val="vi-VN"/>
        </w:rPr>
        <w:t>Hồi sức chống choáng</w:t>
      </w:r>
      <w:r>
        <w:rPr>
          <w:lang w:val="vi-VN"/>
        </w:rPr>
        <w:t xml:space="preserve">, </w:t>
      </w:r>
      <w:r w:rsidRPr="00AF01F1">
        <w:rPr>
          <w:b/>
          <w:lang w:val="vi-VN"/>
        </w:rPr>
        <w:t>mở BQ ra da</w:t>
      </w:r>
      <w:r w:rsidR="001A35FA">
        <w:rPr>
          <w:lang w:val="vi-VN"/>
        </w:rPr>
        <w:t xml:space="preserve">, chỉnh xương chậu, không </w:t>
      </w:r>
      <w:r w:rsidR="001A35FA" w:rsidRPr="00AF01F1">
        <w:rPr>
          <w:b/>
          <w:lang w:val="vi-VN"/>
        </w:rPr>
        <w:t>đụng đến khối máu quanh TLT</w:t>
      </w:r>
    </w:p>
    <w:p w14:paraId="73418962" w14:textId="641BFCFB" w:rsidR="007C399A" w:rsidRPr="00753A39" w:rsidRDefault="001A35FA" w:rsidP="007C399A">
      <w:pPr>
        <w:pStyle w:val="oancuaDanhsach"/>
        <w:numPr>
          <w:ilvl w:val="1"/>
          <w:numId w:val="1"/>
        </w:numPr>
        <w:rPr>
          <w:lang w:val="vi-VN"/>
        </w:rPr>
      </w:pPr>
      <w:r>
        <w:rPr>
          <w:lang w:val="vi-VN"/>
        </w:rPr>
        <w:t xml:space="preserve">Nếu </w:t>
      </w:r>
      <w:r w:rsidR="00D23448">
        <w:rPr>
          <w:lang w:val="vi-VN"/>
        </w:rPr>
        <w:t xml:space="preserve">đến muộn, nhiễm trùng: mở BQ ra da dẫn lưu nước tiểu, </w:t>
      </w:r>
      <w:r w:rsidR="00D23448" w:rsidRPr="00AF01F1">
        <w:rPr>
          <w:b/>
          <w:lang w:val="vi-VN"/>
        </w:rPr>
        <w:t>DẪN LƯU MÁU TỤ</w:t>
      </w:r>
    </w:p>
    <w:p w14:paraId="28FA9829" w14:textId="5AD35B83" w:rsidR="00896AFE" w:rsidRDefault="00896AFE" w:rsidP="00896AFE">
      <w:pPr>
        <w:pStyle w:val="oancuaDanhsach"/>
        <w:numPr>
          <w:ilvl w:val="0"/>
          <w:numId w:val="1"/>
        </w:numPr>
        <w:rPr>
          <w:lang w:val="vi-VN"/>
        </w:rPr>
      </w:pPr>
      <w:r>
        <w:rPr>
          <w:lang w:val="vi-VN"/>
        </w:rPr>
        <w:t>Vỡ niệu đạo sau hoàn toàn phức tạp:</w:t>
      </w:r>
    </w:p>
    <w:p w14:paraId="06C375D8" w14:textId="310F3A7E" w:rsidR="00DB6F72" w:rsidRDefault="00DB6F72" w:rsidP="00DB6F72">
      <w:pPr>
        <w:pStyle w:val="oancuaDanhsach"/>
        <w:numPr>
          <w:ilvl w:val="1"/>
          <w:numId w:val="1"/>
        </w:numPr>
        <w:rPr>
          <w:lang w:val="vi-VN"/>
        </w:rPr>
      </w:pPr>
      <w:r>
        <w:rPr>
          <w:lang w:val="vi-VN"/>
        </w:rPr>
        <w:t>Hồi sức, mở bụng giải quyết thương tổn phối hợp</w:t>
      </w:r>
    </w:p>
    <w:p w14:paraId="3084FC21" w14:textId="035941C0" w:rsidR="00896AFE" w:rsidRPr="00896AFE" w:rsidRDefault="0084384C" w:rsidP="00DB6F72">
      <w:pPr>
        <w:pStyle w:val="oancuaDanhsach"/>
        <w:numPr>
          <w:ilvl w:val="1"/>
          <w:numId w:val="1"/>
        </w:numPr>
        <w:rPr>
          <w:lang w:val="vi-VN"/>
        </w:rPr>
      </w:pPr>
      <w:r>
        <w:rPr>
          <w:lang w:val="vi-VN"/>
        </w:rPr>
        <w:t>Dẫn lưu máu tụ kiểu Fullerton</w:t>
      </w:r>
    </w:p>
    <w:p w14:paraId="6429D495" w14:textId="45E01EA0" w:rsidR="00E77D5D" w:rsidRDefault="00E77D5D" w:rsidP="00DB6F72">
      <w:pPr>
        <w:pStyle w:val="oancuaDanhsach"/>
        <w:numPr>
          <w:ilvl w:val="1"/>
          <w:numId w:val="1"/>
        </w:numPr>
        <w:rPr>
          <w:lang w:val="vi-VN"/>
        </w:rPr>
      </w:pPr>
      <w:r>
        <w:rPr>
          <w:lang w:val="vi-VN"/>
        </w:rPr>
        <w:t>May trực tràng, may âm đạo, không đụng đến niệu đạo giai đoạn cấp cứu</w:t>
      </w:r>
    </w:p>
    <w:p w14:paraId="2E38698D" w14:textId="77777777" w:rsidR="00984560" w:rsidRDefault="00433B68" w:rsidP="00DB6F72">
      <w:pPr>
        <w:pStyle w:val="oancuaDanhsach"/>
        <w:numPr>
          <w:ilvl w:val="1"/>
          <w:numId w:val="1"/>
        </w:numPr>
        <w:rPr>
          <w:lang w:val="vi-VN"/>
        </w:rPr>
      </w:pPr>
      <w:r>
        <w:rPr>
          <w:lang w:val="vi-VN"/>
        </w:rPr>
        <w:t>Sau đó</w:t>
      </w:r>
      <w:r w:rsidR="00984560">
        <w:rPr>
          <w:lang w:val="vi-VN"/>
        </w:rPr>
        <w:t>:</w:t>
      </w:r>
    </w:p>
    <w:p w14:paraId="612ED8F7" w14:textId="47D006CB" w:rsidR="00984560" w:rsidRDefault="00984560" w:rsidP="00984560">
      <w:pPr>
        <w:pStyle w:val="oancuaDanhsach"/>
        <w:numPr>
          <w:ilvl w:val="2"/>
          <w:numId w:val="1"/>
        </w:numPr>
        <w:rPr>
          <w:lang w:val="vi-VN"/>
        </w:rPr>
      </w:pPr>
      <w:r>
        <w:rPr>
          <w:lang w:val="vi-VN"/>
        </w:rPr>
        <w:t>Làm thẳng hàng niệu đạo</w:t>
      </w:r>
    </w:p>
    <w:p w14:paraId="2DD06532" w14:textId="2549A1AF" w:rsidR="00984560" w:rsidRDefault="00984560" w:rsidP="00984560">
      <w:pPr>
        <w:pStyle w:val="oancuaDanhsach"/>
        <w:numPr>
          <w:ilvl w:val="2"/>
          <w:numId w:val="1"/>
        </w:numPr>
        <w:rPr>
          <w:lang w:val="vi-VN"/>
        </w:rPr>
      </w:pPr>
      <w:r>
        <w:rPr>
          <w:lang w:val="vi-VN"/>
        </w:rPr>
        <w:t>T</w:t>
      </w:r>
      <w:r w:rsidR="00433B68">
        <w:rPr>
          <w:lang w:val="vi-VN"/>
        </w:rPr>
        <w:t>ạo hình niệu đạo sớm (2 tuần</w:t>
      </w:r>
      <w:r w:rsidR="0022079A">
        <w:rPr>
          <w:lang w:val="vi-VN"/>
        </w:rPr>
        <w:t xml:space="preserve">, nhưng thiếu chứng cứ ủng hộ ở nam) hoặc </w:t>
      </w:r>
    </w:p>
    <w:p w14:paraId="25D69553" w14:textId="5FFBA05C" w:rsidR="00E77D5D" w:rsidRPr="00DB6F72" w:rsidRDefault="00984560" w:rsidP="00984560">
      <w:pPr>
        <w:pStyle w:val="oancuaDanhsach"/>
        <w:numPr>
          <w:ilvl w:val="2"/>
          <w:numId w:val="1"/>
        </w:numPr>
        <w:rPr>
          <w:lang w:val="vi-VN"/>
        </w:rPr>
      </w:pPr>
      <w:r>
        <w:rPr>
          <w:lang w:val="vi-VN"/>
        </w:rPr>
        <w:t xml:space="preserve">Tạo hình </w:t>
      </w:r>
      <w:r w:rsidR="0022079A">
        <w:rPr>
          <w:lang w:val="vi-VN"/>
        </w:rPr>
        <w:t xml:space="preserve">trì </w:t>
      </w:r>
      <w:r w:rsidR="0022079A" w:rsidRPr="00AF01F1">
        <w:rPr>
          <w:b/>
          <w:lang w:val="vi-VN"/>
        </w:rPr>
        <w:t>hoãn sau 3 tháng (điều trị tiêu chuẩn</w:t>
      </w:r>
      <w:r w:rsidRPr="00AF01F1">
        <w:rPr>
          <w:b/>
          <w:lang w:val="vi-VN"/>
        </w:rPr>
        <w:t xml:space="preserve"> vàng</w:t>
      </w:r>
      <w:r w:rsidR="0022079A">
        <w:rPr>
          <w:lang w:val="vi-VN"/>
        </w:rPr>
        <w:t>)</w:t>
      </w:r>
      <w:r w:rsidR="00AD5443">
        <w:rPr>
          <w:lang w:val="vi-VN"/>
        </w:rPr>
        <w:t>, nội soi trì hoãn xẻ mô sẹo (</w:t>
      </w:r>
      <w:r w:rsidR="00AD5443" w:rsidRPr="007922D2">
        <w:rPr>
          <w:b/>
          <w:lang w:val="vi-VN"/>
        </w:rPr>
        <w:t>cut to the light</w:t>
      </w:r>
      <w:r w:rsidR="00AD5443">
        <w:rPr>
          <w:lang w:val="vi-VN"/>
        </w:rPr>
        <w:t>)</w:t>
      </w:r>
    </w:p>
    <w:p w14:paraId="268B5401" w14:textId="4CA61EFC" w:rsidR="009A4F25" w:rsidRDefault="009A4F25" w:rsidP="009A4F25">
      <w:pPr>
        <w:pStyle w:val="u2"/>
      </w:pPr>
      <w:r>
        <w:t>Đề TN</w:t>
      </w:r>
    </w:p>
    <w:p w14:paraId="5BEC07E2" w14:textId="308F01F4" w:rsidR="009A4F25" w:rsidRPr="009A4F25" w:rsidRDefault="009A4F25" w:rsidP="009A4F25">
      <w:r>
        <w:t>Y15L1</w:t>
      </w:r>
    </w:p>
    <w:p w14:paraId="35F58C67" w14:textId="0A77C2EC" w:rsidR="009A4F25" w:rsidRDefault="009A4F25" w:rsidP="009A4F25">
      <w:r w:rsidRPr="009A4F25">
        <w:rPr>
          <w:noProof/>
        </w:rPr>
        <w:drawing>
          <wp:inline distT="0" distB="0" distL="0" distR="0" wp14:anchorId="2F7D9733" wp14:editId="1F1C5936">
            <wp:extent cx="6691630" cy="1283970"/>
            <wp:effectExtent l="0" t="0" r="0" b="0"/>
            <wp:docPr id="66" name="Hình ảnh 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descr="Ảnh có chứa văn bản&#10;&#10;Mô tả được tạo tự động"/>
                    <pic:cNvPicPr/>
                  </pic:nvPicPr>
                  <pic:blipFill>
                    <a:blip r:embed="rId68"/>
                    <a:stretch>
                      <a:fillRect/>
                    </a:stretch>
                  </pic:blipFill>
                  <pic:spPr>
                    <a:xfrm>
                      <a:off x="0" y="0"/>
                      <a:ext cx="6691630" cy="1283970"/>
                    </a:xfrm>
                    <a:prstGeom prst="rect">
                      <a:avLst/>
                    </a:prstGeom>
                  </pic:spPr>
                </pic:pic>
              </a:graphicData>
            </a:graphic>
          </wp:inline>
        </w:drawing>
      </w:r>
    </w:p>
    <w:p w14:paraId="43C83762" w14:textId="26FE4626" w:rsidR="009A4F25" w:rsidRPr="009A4F25" w:rsidRDefault="006C09A7" w:rsidP="009A4F25">
      <w:r>
        <w:lastRenderedPageBreak/>
        <w:t>Y15L2</w:t>
      </w:r>
      <w:r w:rsidRPr="006C09A7">
        <w:rPr>
          <w:b/>
          <w:bCs/>
          <w:noProof/>
        </w:rPr>
        <w:drawing>
          <wp:inline distT="0" distB="0" distL="0" distR="0" wp14:anchorId="4EC19777" wp14:editId="7986C507">
            <wp:extent cx="6691630" cy="1365885"/>
            <wp:effectExtent l="0" t="0" r="0" b="0"/>
            <wp:docPr id="67" name="Hình ảnh 6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descr="Ảnh có chứa văn bản&#10;&#10;Mô tả được tạo tự động"/>
                    <pic:cNvPicPr/>
                  </pic:nvPicPr>
                  <pic:blipFill>
                    <a:blip r:embed="rId69"/>
                    <a:stretch>
                      <a:fillRect/>
                    </a:stretch>
                  </pic:blipFill>
                  <pic:spPr>
                    <a:xfrm>
                      <a:off x="0" y="0"/>
                      <a:ext cx="6691630" cy="1365885"/>
                    </a:xfrm>
                    <a:prstGeom prst="rect">
                      <a:avLst/>
                    </a:prstGeom>
                  </pic:spPr>
                </pic:pic>
              </a:graphicData>
            </a:graphic>
          </wp:inline>
        </w:drawing>
      </w:r>
    </w:p>
    <w:p w14:paraId="3E2E1649" w14:textId="476A95AD" w:rsidR="006C09A7" w:rsidRPr="006C09A7" w:rsidRDefault="006C09A7" w:rsidP="009A4F25">
      <w:r>
        <w:t>YLT2021</w:t>
      </w:r>
      <w:r w:rsidR="00114921" w:rsidRPr="00114921">
        <w:rPr>
          <w:noProof/>
        </w:rPr>
        <w:drawing>
          <wp:inline distT="0" distB="0" distL="0" distR="0" wp14:anchorId="5EFCDA93" wp14:editId="6877494C">
            <wp:extent cx="6404161" cy="1371600"/>
            <wp:effectExtent l="0" t="0" r="0" b="0"/>
            <wp:docPr id="69" name="Hình ảnh 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văn bản&#10;&#10;Mô tả được tạo tự động"/>
                    <pic:cNvPicPr/>
                  </pic:nvPicPr>
                  <pic:blipFill>
                    <a:blip r:embed="rId70"/>
                    <a:stretch>
                      <a:fillRect/>
                    </a:stretch>
                  </pic:blipFill>
                  <pic:spPr>
                    <a:xfrm>
                      <a:off x="0" y="0"/>
                      <a:ext cx="6405984" cy="1371990"/>
                    </a:xfrm>
                    <a:prstGeom prst="rect">
                      <a:avLst/>
                    </a:prstGeom>
                  </pic:spPr>
                </pic:pic>
              </a:graphicData>
            </a:graphic>
          </wp:inline>
        </w:drawing>
      </w:r>
    </w:p>
    <w:p w14:paraId="1E7B2E6B" w14:textId="631C3946" w:rsidR="00114921" w:rsidRPr="006C09A7" w:rsidRDefault="00EC5DA0" w:rsidP="009A4F25">
      <w:r>
        <w:t>Y14L1</w:t>
      </w:r>
      <w:r w:rsidRPr="00EC5DA0">
        <w:rPr>
          <w:noProof/>
        </w:rPr>
        <w:drawing>
          <wp:inline distT="0" distB="0" distL="0" distR="0" wp14:anchorId="4CCE2405" wp14:editId="1B48BBBF">
            <wp:extent cx="6592220" cy="2029108"/>
            <wp:effectExtent l="0" t="0" r="0" b="9525"/>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71"/>
                    <a:stretch>
                      <a:fillRect/>
                    </a:stretch>
                  </pic:blipFill>
                  <pic:spPr>
                    <a:xfrm>
                      <a:off x="0" y="0"/>
                      <a:ext cx="6592220" cy="2029108"/>
                    </a:xfrm>
                    <a:prstGeom prst="rect">
                      <a:avLst/>
                    </a:prstGeom>
                  </pic:spPr>
                </pic:pic>
              </a:graphicData>
            </a:graphic>
          </wp:inline>
        </w:drawing>
      </w:r>
    </w:p>
    <w:p w14:paraId="7C01CA1C" w14:textId="33B03D58" w:rsidR="005E38CE" w:rsidRDefault="005E38CE" w:rsidP="009A4F25">
      <w:r w:rsidRPr="005E38CE">
        <w:rPr>
          <w:noProof/>
        </w:rPr>
        <w:drawing>
          <wp:inline distT="0" distB="0" distL="0" distR="0" wp14:anchorId="0B2E1DFB" wp14:editId="208BB2D2">
            <wp:extent cx="6691630" cy="2390775"/>
            <wp:effectExtent l="0" t="0" r="0" b="0"/>
            <wp:docPr id="79" name="Hình ảnh 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descr="Ảnh có chứa văn bản&#10;&#10;Mô tả được tạo tự động"/>
                    <pic:cNvPicPr/>
                  </pic:nvPicPr>
                  <pic:blipFill>
                    <a:blip r:embed="rId72"/>
                    <a:stretch>
                      <a:fillRect/>
                    </a:stretch>
                  </pic:blipFill>
                  <pic:spPr>
                    <a:xfrm>
                      <a:off x="0" y="0"/>
                      <a:ext cx="6691630" cy="2390775"/>
                    </a:xfrm>
                    <a:prstGeom prst="rect">
                      <a:avLst/>
                    </a:prstGeom>
                  </pic:spPr>
                </pic:pic>
              </a:graphicData>
            </a:graphic>
          </wp:inline>
        </w:drawing>
      </w:r>
    </w:p>
    <w:p w14:paraId="3E27B13A" w14:textId="620A1A38" w:rsidR="00EC5DA0" w:rsidRPr="006C09A7" w:rsidRDefault="00EC5DA0" w:rsidP="009A4F25">
      <w:r>
        <w:lastRenderedPageBreak/>
        <w:t>Y14L2</w:t>
      </w:r>
      <w:r w:rsidR="003667A8" w:rsidRPr="003667A8">
        <w:rPr>
          <w:noProof/>
        </w:rPr>
        <w:drawing>
          <wp:inline distT="0" distB="0" distL="0" distR="0" wp14:anchorId="389CBF18" wp14:editId="705BD302">
            <wp:extent cx="6658904" cy="2229161"/>
            <wp:effectExtent l="0" t="0" r="8890" b="0"/>
            <wp:docPr id="71" name="Hình ảnh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văn bản&#10;&#10;Mô tả được tạo tự động"/>
                    <pic:cNvPicPr/>
                  </pic:nvPicPr>
                  <pic:blipFill>
                    <a:blip r:embed="rId73"/>
                    <a:stretch>
                      <a:fillRect/>
                    </a:stretch>
                  </pic:blipFill>
                  <pic:spPr>
                    <a:xfrm>
                      <a:off x="0" y="0"/>
                      <a:ext cx="6658904" cy="2229161"/>
                    </a:xfrm>
                    <a:prstGeom prst="rect">
                      <a:avLst/>
                    </a:prstGeom>
                  </pic:spPr>
                </pic:pic>
              </a:graphicData>
            </a:graphic>
          </wp:inline>
        </w:drawing>
      </w:r>
    </w:p>
    <w:p w14:paraId="2F39B0C2" w14:textId="255065F5" w:rsidR="002B14F2" w:rsidRPr="006C09A7" w:rsidRDefault="002B14F2" w:rsidP="009A4F25">
      <w:r>
        <w:t>YLT2020</w:t>
      </w:r>
      <w:r w:rsidR="00A20D18">
        <w:t xml:space="preserve"> </w:t>
      </w:r>
      <w:r w:rsidR="00A20D18" w:rsidRPr="00A20D18">
        <w:rPr>
          <w:noProof/>
        </w:rPr>
        <w:drawing>
          <wp:inline distT="0" distB="0" distL="0" distR="0" wp14:anchorId="18641F87" wp14:editId="6BEAA90A">
            <wp:extent cx="6691630" cy="2289810"/>
            <wp:effectExtent l="0" t="0" r="0" b="0"/>
            <wp:docPr id="72" name="Hình ảnh 7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văn bản&#10;&#10;Mô tả được tạo tự động"/>
                    <pic:cNvPicPr/>
                  </pic:nvPicPr>
                  <pic:blipFill>
                    <a:blip r:embed="rId74"/>
                    <a:stretch>
                      <a:fillRect/>
                    </a:stretch>
                  </pic:blipFill>
                  <pic:spPr>
                    <a:xfrm>
                      <a:off x="0" y="0"/>
                      <a:ext cx="6691630" cy="2289810"/>
                    </a:xfrm>
                    <a:prstGeom prst="rect">
                      <a:avLst/>
                    </a:prstGeom>
                  </pic:spPr>
                </pic:pic>
              </a:graphicData>
            </a:graphic>
          </wp:inline>
        </w:drawing>
      </w:r>
    </w:p>
    <w:p w14:paraId="25352F9A" w14:textId="3C212829" w:rsidR="00A20D18" w:rsidRPr="006C09A7" w:rsidRDefault="00D87909" w:rsidP="009A4F25">
      <w:r>
        <w:t>Y13L1</w:t>
      </w:r>
      <w:r w:rsidR="003744F9" w:rsidRPr="003744F9">
        <w:rPr>
          <w:noProof/>
        </w:rPr>
        <w:drawing>
          <wp:inline distT="0" distB="0" distL="0" distR="0" wp14:anchorId="5F0E7978" wp14:editId="53B109DE">
            <wp:extent cx="6691630" cy="1621155"/>
            <wp:effectExtent l="0" t="0" r="0" b="0"/>
            <wp:docPr id="73" name="Hình ảnh 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descr="Ảnh có chứa văn bản&#10;&#10;Mô tả được tạo tự động"/>
                    <pic:cNvPicPr/>
                  </pic:nvPicPr>
                  <pic:blipFill>
                    <a:blip r:embed="rId75"/>
                    <a:stretch>
                      <a:fillRect/>
                    </a:stretch>
                  </pic:blipFill>
                  <pic:spPr>
                    <a:xfrm>
                      <a:off x="0" y="0"/>
                      <a:ext cx="6691630" cy="1621155"/>
                    </a:xfrm>
                    <a:prstGeom prst="rect">
                      <a:avLst/>
                    </a:prstGeom>
                  </pic:spPr>
                </pic:pic>
              </a:graphicData>
            </a:graphic>
          </wp:inline>
        </w:drawing>
      </w:r>
    </w:p>
    <w:p w14:paraId="406642E1" w14:textId="41337305" w:rsidR="00221CEB" w:rsidRPr="006C09A7" w:rsidRDefault="00221CEB" w:rsidP="009A4F25">
      <w:r>
        <w:lastRenderedPageBreak/>
        <w:t>Y13L2</w:t>
      </w:r>
      <w:r w:rsidRPr="00221CEB">
        <w:rPr>
          <w:noProof/>
        </w:rPr>
        <w:drawing>
          <wp:inline distT="0" distB="0" distL="0" distR="0" wp14:anchorId="6DD06706" wp14:editId="69079BFA">
            <wp:extent cx="6691630" cy="3837940"/>
            <wp:effectExtent l="0" t="0" r="0" b="0"/>
            <wp:docPr id="74" name="Hình ảnh 7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descr="Ảnh có chứa văn bản&#10;&#10;Mô tả được tạo tự động"/>
                    <pic:cNvPicPr/>
                  </pic:nvPicPr>
                  <pic:blipFill>
                    <a:blip r:embed="rId76"/>
                    <a:stretch>
                      <a:fillRect/>
                    </a:stretch>
                  </pic:blipFill>
                  <pic:spPr>
                    <a:xfrm>
                      <a:off x="0" y="0"/>
                      <a:ext cx="6691630" cy="3837940"/>
                    </a:xfrm>
                    <a:prstGeom prst="rect">
                      <a:avLst/>
                    </a:prstGeom>
                  </pic:spPr>
                </pic:pic>
              </a:graphicData>
            </a:graphic>
          </wp:inline>
        </w:drawing>
      </w:r>
    </w:p>
    <w:p w14:paraId="1E20EF24" w14:textId="735926B8" w:rsidR="00D27F25" w:rsidRPr="002A3284" w:rsidRDefault="00630595" w:rsidP="003C6B94">
      <w:pPr>
        <w:ind w:left="360"/>
      </w:pPr>
      <w:r>
        <w:t>Y12L2</w:t>
      </w:r>
      <w:r w:rsidRPr="00630595">
        <w:rPr>
          <w:noProof/>
        </w:rPr>
        <w:drawing>
          <wp:inline distT="0" distB="0" distL="0" distR="0" wp14:anchorId="3E2F4A1E" wp14:editId="390D5AFC">
            <wp:extent cx="6691630" cy="1731010"/>
            <wp:effectExtent l="0" t="0" r="0" b="0"/>
            <wp:docPr id="75" name="Hình ảnh 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văn bản&#10;&#10;Mô tả được tạo tự động"/>
                    <pic:cNvPicPr/>
                  </pic:nvPicPr>
                  <pic:blipFill>
                    <a:blip r:embed="rId77"/>
                    <a:stretch>
                      <a:fillRect/>
                    </a:stretch>
                  </pic:blipFill>
                  <pic:spPr>
                    <a:xfrm>
                      <a:off x="0" y="0"/>
                      <a:ext cx="6691630" cy="1731010"/>
                    </a:xfrm>
                    <a:prstGeom prst="rect">
                      <a:avLst/>
                    </a:prstGeom>
                  </pic:spPr>
                </pic:pic>
              </a:graphicData>
            </a:graphic>
          </wp:inline>
        </w:drawing>
      </w:r>
    </w:p>
    <w:p w14:paraId="7FF815BE" w14:textId="511B1A4A" w:rsidR="0060121E" w:rsidRDefault="0060121E" w:rsidP="003C6B94">
      <w:pPr>
        <w:ind w:left="360"/>
      </w:pPr>
      <w:r>
        <w:t>YLT2019</w:t>
      </w:r>
      <w:r w:rsidRPr="0060121E">
        <w:rPr>
          <w:noProof/>
        </w:rPr>
        <w:drawing>
          <wp:inline distT="0" distB="0" distL="0" distR="0" wp14:anchorId="17CC60B4" wp14:editId="6E0827CC">
            <wp:extent cx="6691630" cy="1306830"/>
            <wp:effectExtent l="0" t="0" r="0" b="0"/>
            <wp:docPr id="76" name="Hình ảnh 7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descr="Ảnh có chứa văn bản&#10;&#10;Mô tả được tạo tự động"/>
                    <pic:cNvPicPr/>
                  </pic:nvPicPr>
                  <pic:blipFill>
                    <a:blip r:embed="rId78"/>
                    <a:stretch>
                      <a:fillRect/>
                    </a:stretch>
                  </pic:blipFill>
                  <pic:spPr>
                    <a:xfrm>
                      <a:off x="0" y="0"/>
                      <a:ext cx="6691630" cy="1306830"/>
                    </a:xfrm>
                    <a:prstGeom prst="rect">
                      <a:avLst/>
                    </a:prstGeom>
                  </pic:spPr>
                </pic:pic>
              </a:graphicData>
            </a:graphic>
          </wp:inline>
        </w:drawing>
      </w:r>
    </w:p>
    <w:p w14:paraId="33266986" w14:textId="1B75AD6D" w:rsidR="00CD4284" w:rsidRPr="002A3284" w:rsidRDefault="00CD4284" w:rsidP="003C6B94">
      <w:pPr>
        <w:ind w:left="360"/>
      </w:pPr>
      <w:r w:rsidRPr="00CD4284">
        <w:rPr>
          <w:noProof/>
        </w:rPr>
        <w:lastRenderedPageBreak/>
        <w:drawing>
          <wp:inline distT="0" distB="0" distL="0" distR="0" wp14:anchorId="6F50244F" wp14:editId="75819A18">
            <wp:extent cx="6691630" cy="1489075"/>
            <wp:effectExtent l="0" t="0" r="0" b="0"/>
            <wp:docPr id="77" name="Hình ảnh 7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descr="Ảnh có chứa văn bản&#10;&#10;Mô tả được tạo tự động"/>
                    <pic:cNvPicPr/>
                  </pic:nvPicPr>
                  <pic:blipFill>
                    <a:blip r:embed="rId79"/>
                    <a:stretch>
                      <a:fillRect/>
                    </a:stretch>
                  </pic:blipFill>
                  <pic:spPr>
                    <a:xfrm>
                      <a:off x="0" y="0"/>
                      <a:ext cx="6691630" cy="1489075"/>
                    </a:xfrm>
                    <a:prstGeom prst="rect">
                      <a:avLst/>
                    </a:prstGeom>
                  </pic:spPr>
                </pic:pic>
              </a:graphicData>
            </a:graphic>
          </wp:inline>
        </w:drawing>
      </w:r>
      <w:r w:rsidR="0062168D">
        <w:t>Bướu BQ chân rộng, này giống polyp</w:t>
      </w:r>
    </w:p>
    <w:p w14:paraId="2DA02C06" w14:textId="2BE6EE1C" w:rsidR="00341D2C" w:rsidRPr="002A3284" w:rsidRDefault="00341D2C" w:rsidP="003C6B94">
      <w:pPr>
        <w:ind w:left="360"/>
      </w:pPr>
      <w:r>
        <w:t>Y</w:t>
      </w:r>
      <w:r w:rsidR="0062168D">
        <w:t>LT2018</w:t>
      </w:r>
      <w:r w:rsidR="003C2CF1" w:rsidRPr="003C2CF1">
        <w:rPr>
          <w:noProof/>
        </w:rPr>
        <w:drawing>
          <wp:inline distT="0" distB="0" distL="0" distR="0" wp14:anchorId="55497725" wp14:editId="1D6CABA5">
            <wp:extent cx="6691630" cy="1394460"/>
            <wp:effectExtent l="0" t="0" r="0" b="0"/>
            <wp:docPr id="78" name="Hình ảnh 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văn bản&#10;&#10;Mô tả được tạo tự động"/>
                    <pic:cNvPicPr/>
                  </pic:nvPicPr>
                  <pic:blipFill>
                    <a:blip r:embed="rId80"/>
                    <a:stretch>
                      <a:fillRect/>
                    </a:stretch>
                  </pic:blipFill>
                  <pic:spPr>
                    <a:xfrm>
                      <a:off x="0" y="0"/>
                      <a:ext cx="6691630" cy="1394460"/>
                    </a:xfrm>
                    <a:prstGeom prst="rect">
                      <a:avLst/>
                    </a:prstGeom>
                  </pic:spPr>
                </pic:pic>
              </a:graphicData>
            </a:graphic>
          </wp:inline>
        </w:drawing>
      </w:r>
    </w:p>
    <w:p w14:paraId="1BDB7CDE" w14:textId="77777777" w:rsidR="00D62BD1" w:rsidRDefault="00D62BD1" w:rsidP="003C6B94">
      <w:pPr>
        <w:ind w:left="360"/>
      </w:pPr>
    </w:p>
    <w:p w14:paraId="73B2D6BA" w14:textId="77777777" w:rsidR="0062168D" w:rsidRPr="002A3284" w:rsidRDefault="0062168D" w:rsidP="003C6B94">
      <w:pPr>
        <w:ind w:left="360"/>
      </w:pPr>
    </w:p>
    <w:p w14:paraId="1186E37C" w14:textId="77777777" w:rsidR="00C01515" w:rsidRPr="00C01515" w:rsidRDefault="00C01515" w:rsidP="00C01515"/>
    <w:p w14:paraId="67498656" w14:textId="77777777" w:rsidR="00C01515" w:rsidRPr="00D95048" w:rsidRDefault="00C01515" w:rsidP="009F7262"/>
    <w:p w14:paraId="5C4A5BC1" w14:textId="77777777" w:rsidR="00C673DF" w:rsidRPr="00C673DF" w:rsidRDefault="00C673DF" w:rsidP="00C673DF"/>
    <w:p w14:paraId="6E894086" w14:textId="77777777" w:rsidR="002E3872" w:rsidRPr="005C09B4" w:rsidRDefault="002E3872" w:rsidP="005C09B4"/>
    <w:p w14:paraId="6FF2127E" w14:textId="16A2CC92" w:rsidR="003202CC" w:rsidRPr="00941C72" w:rsidRDefault="003202CC" w:rsidP="00FB0847">
      <w:r w:rsidRPr="00941C72">
        <w:br w:type="page"/>
      </w:r>
    </w:p>
    <w:p w14:paraId="15C8B550" w14:textId="77777777" w:rsidR="009D39C1" w:rsidRPr="00885294" w:rsidRDefault="009D39C1" w:rsidP="003202CC">
      <w:pPr>
        <w:pStyle w:val="oancuaDanhsach"/>
      </w:pPr>
    </w:p>
    <w:p w14:paraId="146C3FA1" w14:textId="77777777" w:rsidR="00DA39F0" w:rsidRPr="00DA39F0" w:rsidRDefault="00DA39F0" w:rsidP="00DA39F0">
      <w:pPr>
        <w:ind w:left="360"/>
        <w:rPr>
          <w:b/>
          <w:bCs/>
        </w:rPr>
      </w:pPr>
    </w:p>
    <w:p w14:paraId="2013E3E0" w14:textId="2060D9F9" w:rsidR="00195554" w:rsidRDefault="00706D0C" w:rsidP="00706D0C">
      <w:pPr>
        <w:pStyle w:val="u1"/>
        <w:rPr>
          <w:lang w:val="vi-VN"/>
        </w:rPr>
      </w:pPr>
      <w:r w:rsidRPr="00706D0C">
        <w:rPr>
          <w:highlight w:val="yellow"/>
          <w:lang w:val="vi-VN"/>
        </w:rPr>
        <w:t>NHIỄM KHUẨN NIỆU</w:t>
      </w:r>
    </w:p>
    <w:p w14:paraId="287AC90D" w14:textId="6DD6F90D" w:rsidR="00706D0C" w:rsidRDefault="00706D0C" w:rsidP="00706D0C">
      <w:pPr>
        <w:pStyle w:val="u2"/>
        <w:rPr>
          <w:lang w:val="vi-VN"/>
        </w:rPr>
      </w:pPr>
      <w:r>
        <w:rPr>
          <w:lang w:val="vi-VN"/>
        </w:rPr>
        <w:t>I. ĐẠI CƯƠNG</w:t>
      </w:r>
    </w:p>
    <w:p w14:paraId="2168C40B" w14:textId="3043C347" w:rsidR="004F4E9C" w:rsidRPr="00812EE5" w:rsidRDefault="00661639" w:rsidP="00706D0C">
      <w:pPr>
        <w:rPr>
          <w:b/>
          <w:lang w:val="vi-VN"/>
        </w:rPr>
      </w:pPr>
      <w:r w:rsidRPr="00812EE5">
        <w:rPr>
          <w:b/>
          <w:lang w:val="vi-VN"/>
        </w:rPr>
        <w:t>*</w:t>
      </w:r>
      <w:r w:rsidR="00812EE5">
        <w:rPr>
          <w:b/>
          <w:bCs/>
          <w:lang w:val="vi-VN"/>
        </w:rPr>
        <w:t>Các đ</w:t>
      </w:r>
      <w:r w:rsidR="004F4E9C" w:rsidRPr="00812EE5">
        <w:rPr>
          <w:b/>
          <w:bCs/>
          <w:lang w:val="vi-VN"/>
        </w:rPr>
        <w:t>ịnh</w:t>
      </w:r>
      <w:r w:rsidR="004F4E9C" w:rsidRPr="00812EE5">
        <w:rPr>
          <w:b/>
          <w:lang w:val="vi-VN"/>
        </w:rPr>
        <w:t xml:space="preserve"> nghĩa</w:t>
      </w:r>
    </w:p>
    <w:p w14:paraId="3FBA8DFB" w14:textId="70568460" w:rsidR="007D0441" w:rsidRPr="007D0441" w:rsidRDefault="000A29F9" w:rsidP="00A01A7D">
      <w:pPr>
        <w:ind w:left="284"/>
        <w:rPr>
          <w:lang w:val="vi-VN"/>
        </w:rPr>
      </w:pPr>
      <w:r>
        <w:t xml:space="preserve">- </w:t>
      </w:r>
      <w:r w:rsidR="007D0441" w:rsidRPr="007D0441">
        <w:rPr>
          <w:lang w:val="vi-VN"/>
        </w:rPr>
        <w:t>Nhiễm khuẩn đường tiết niệu (NKĐTN) là tình trạng đáp ứng viêm của biểu mô đường tiết niệu với sự xâm nhập của vi khuẩn</w:t>
      </w:r>
    </w:p>
    <w:p w14:paraId="71DD02C3" w14:textId="13477554" w:rsidR="00A01A7D" w:rsidRPr="00A01A7D" w:rsidRDefault="000A29F9" w:rsidP="00A01A7D">
      <w:pPr>
        <w:ind w:left="284"/>
        <w:rPr>
          <w:lang w:val="vi-VN"/>
        </w:rPr>
      </w:pPr>
      <w:r>
        <w:t xml:space="preserve">- </w:t>
      </w:r>
      <w:r w:rsidR="00A01A7D" w:rsidRPr="00A01A7D">
        <w:rPr>
          <w:lang w:val="vi-VN"/>
        </w:rPr>
        <w:t>Vi khuẩn niệu (Bacteriuria) là sự hiện diện của vi khuẩn trong nước tiểu, có thể có triệu chứng hoặc không</w:t>
      </w:r>
    </w:p>
    <w:p w14:paraId="4CBF0009" w14:textId="63276A48" w:rsidR="00A01A7D" w:rsidRPr="00A01A7D" w:rsidRDefault="000A29F9" w:rsidP="00A01A7D">
      <w:pPr>
        <w:ind w:left="284"/>
        <w:rPr>
          <w:lang w:val="vi-VN"/>
        </w:rPr>
      </w:pPr>
      <w:r>
        <w:t xml:space="preserve">- </w:t>
      </w:r>
      <w:r w:rsidR="00A01A7D" w:rsidRPr="00A01A7D">
        <w:rPr>
          <w:lang w:val="vi-VN"/>
        </w:rPr>
        <w:t>Mủ niệu (Pyuria) là sự hiện diện tế bào bạch cầu trong nước tiểu, do nhiễm khuẩn và/hoặc đáp ứng viêm của biểu mô đường niệu với vi khuẩn, sỏi hay những vật lạ khác</w:t>
      </w:r>
    </w:p>
    <w:p w14:paraId="5129DAAD" w14:textId="7FA2489F" w:rsidR="00A01A7D" w:rsidRPr="00A01A7D" w:rsidRDefault="000A29F9" w:rsidP="00A01A7D">
      <w:pPr>
        <w:ind w:left="284"/>
        <w:rPr>
          <w:lang w:val="vi-VN"/>
        </w:rPr>
      </w:pPr>
      <w:r>
        <w:t xml:space="preserve">- </w:t>
      </w:r>
      <w:r w:rsidR="00A01A7D" w:rsidRPr="00A01A7D">
        <w:rPr>
          <w:lang w:val="vi-VN"/>
        </w:rPr>
        <w:t>Nhiễm khuẩn đường tiết niệu đặc hiệu: do các loại vi khuẩn đặc hiệu gây ra như lao, lậu hoặc nấm</w:t>
      </w:r>
    </w:p>
    <w:p w14:paraId="0C5875AF" w14:textId="2D3A7BAF" w:rsidR="00A01A7D" w:rsidRPr="00A01A7D" w:rsidRDefault="000A29F9" w:rsidP="00A01A7D">
      <w:pPr>
        <w:ind w:left="284"/>
        <w:rPr>
          <w:lang w:val="vi-VN"/>
        </w:rPr>
      </w:pPr>
      <w:r>
        <w:t xml:space="preserve">- </w:t>
      </w:r>
      <w:r w:rsidR="00A01A7D" w:rsidRPr="00A01A7D">
        <w:rPr>
          <w:lang w:val="vi-VN"/>
        </w:rPr>
        <w:t>Nhiễm khuẩn đường tiết niệu không đặc hiệu: thường gặp, do các loại trực khuẩn Gram âm, cầu khuẩn Gram dương gây ra: E. Coli, Enterobacter aerogenes, Proteus vulgaris, Proteus mirabiles, Pseudomonas aeruginosa, Staphylococcus aureus…</w:t>
      </w:r>
    </w:p>
    <w:p w14:paraId="6A2EA7D4" w14:textId="3913D71B" w:rsidR="00A01A7D" w:rsidRDefault="000A29F9" w:rsidP="00A01A7D">
      <w:pPr>
        <w:ind w:left="284"/>
        <w:rPr>
          <w:lang w:val="vi-VN"/>
        </w:rPr>
      </w:pPr>
      <w:r>
        <w:t xml:space="preserve">- </w:t>
      </w:r>
      <w:r w:rsidR="00A01A7D" w:rsidRPr="00A01A7D">
        <w:rPr>
          <w:lang w:val="vi-VN"/>
        </w:rPr>
        <w:t>Nhiễm khuẩn cộng đồng (Domiciliary/Outpatient): xảy ra ở BN không đang nhập viện hay cơ sở y tế. Thường nhiễm các loại VK đường ruột hay gặp</w:t>
      </w:r>
    </w:p>
    <w:p w14:paraId="3089A7D5" w14:textId="215935B8" w:rsidR="004F4E9C" w:rsidRDefault="00661639" w:rsidP="00706D0C">
      <w:pPr>
        <w:rPr>
          <w:b/>
          <w:bCs/>
          <w:lang w:val="vi-VN"/>
        </w:rPr>
      </w:pPr>
      <w:r w:rsidRPr="006E1232">
        <w:rPr>
          <w:b/>
          <w:bCs/>
          <w:lang w:val="vi-VN"/>
        </w:rPr>
        <w:t>*</w:t>
      </w:r>
      <w:r w:rsidR="00C273FE" w:rsidRPr="006E1232">
        <w:rPr>
          <w:b/>
          <w:bCs/>
        </w:rPr>
        <w:t>Phân</w:t>
      </w:r>
      <w:r w:rsidR="00C273FE" w:rsidRPr="006E1232">
        <w:rPr>
          <w:b/>
          <w:bCs/>
          <w:lang w:val="vi-VN"/>
        </w:rPr>
        <w:t xml:space="preserve"> loại</w:t>
      </w:r>
    </w:p>
    <w:p w14:paraId="3C535269" w14:textId="7149523A" w:rsidR="00DB142F" w:rsidRPr="006E1232" w:rsidRDefault="00DB142F" w:rsidP="00706D0C">
      <w:pPr>
        <w:rPr>
          <w:b/>
          <w:bCs/>
          <w:lang w:val="vi-VN"/>
        </w:rPr>
      </w:pPr>
      <w:r>
        <w:rPr>
          <w:b/>
          <w:bCs/>
          <w:lang w:val="vi-VN"/>
        </w:rPr>
        <w:t>Theo</w:t>
      </w:r>
      <w:r w:rsidR="005346C2">
        <w:rPr>
          <w:b/>
          <w:bCs/>
          <w:lang w:val="vi-VN"/>
        </w:rPr>
        <w:t xml:space="preserve"> thể</w:t>
      </w:r>
    </w:p>
    <w:p w14:paraId="79D3F7CA" w14:textId="23E60971" w:rsidR="00661639" w:rsidRPr="00661639" w:rsidRDefault="00661639" w:rsidP="00661639">
      <w:pPr>
        <w:ind w:left="284"/>
        <w:jc w:val="both"/>
        <w:rPr>
          <w:lang w:val="vi-VN"/>
        </w:rPr>
      </w:pPr>
      <w:r w:rsidRPr="00661639">
        <w:rPr>
          <w:lang w:val="vi-VN"/>
        </w:rPr>
        <w:t>− Nhiễm khuẩn đường tiết niệu đơn thuần/không phức tạp (uncomplicated): nhiễm khuẩn trên bệnh nhân nữ, khỏe mạnh, chưa mãn kinh, có cấu trúc và chức năng đường tiết niệu bình thường.</w:t>
      </w:r>
    </w:p>
    <w:p w14:paraId="69F5584F" w14:textId="0F483229" w:rsidR="00C273FE" w:rsidRDefault="00661639" w:rsidP="00661639">
      <w:pPr>
        <w:ind w:left="284"/>
        <w:jc w:val="both"/>
        <w:rPr>
          <w:lang w:val="vi-VN"/>
        </w:rPr>
      </w:pPr>
      <w:r w:rsidRPr="00661639">
        <w:rPr>
          <w:lang w:val="vi-VN"/>
        </w:rPr>
        <w:t>− Nhiễm khuẩn đường tiết niệu phức tạp (complicated): có liên quan đến các yếu tố làm tăng cơ hội nhiễm khuẩn và giảm hiệu quả điều trị. Cấu trúc và chức năng đường niệu bất thường, vật chủ bị tổn thương và/hoặc vi khuẩn có độc tính cao hay đề kháng kháng sinh.</w:t>
      </w:r>
    </w:p>
    <w:p w14:paraId="6B3895FF" w14:textId="26E46849" w:rsidR="00145034" w:rsidRPr="00145034" w:rsidRDefault="00145034" w:rsidP="00145034">
      <w:pPr>
        <w:jc w:val="both"/>
        <w:rPr>
          <w:b/>
          <w:bCs/>
          <w:lang w:val="vi-VN"/>
        </w:rPr>
      </w:pPr>
      <w:r w:rsidRPr="00145034">
        <w:rPr>
          <w:b/>
          <w:bCs/>
          <w:lang w:val="vi-VN"/>
        </w:rPr>
        <w:t>Theo sự liên quan với những tình trạng nhiễm khuẩn đường tiết niệu khác</w:t>
      </w:r>
    </w:p>
    <w:p w14:paraId="347C4469" w14:textId="07D7F061" w:rsidR="00145034" w:rsidRPr="00145034" w:rsidRDefault="00145034" w:rsidP="00145034">
      <w:pPr>
        <w:ind w:left="284"/>
        <w:jc w:val="both"/>
        <w:rPr>
          <w:lang w:val="vi-VN"/>
        </w:rPr>
      </w:pPr>
      <w:r w:rsidRPr="00145034">
        <w:rPr>
          <w:lang w:val="vi-VN"/>
        </w:rPr>
        <w:t>− NKĐTN lần đầu/đơn độc (first/isolated): xảy ra trên người chưa từng bị NKĐTN hoặc lần NKĐTN trước cách xa lần này (6 tháng)</w:t>
      </w:r>
    </w:p>
    <w:p w14:paraId="5EEBC316" w14:textId="381428E9" w:rsidR="00145034" w:rsidRPr="00145034" w:rsidRDefault="00145034" w:rsidP="00145034">
      <w:pPr>
        <w:ind w:left="284"/>
        <w:jc w:val="both"/>
        <w:rPr>
          <w:lang w:val="vi-VN"/>
        </w:rPr>
      </w:pPr>
      <w:r w:rsidRPr="00145034">
        <w:rPr>
          <w:lang w:val="vi-VN"/>
        </w:rPr>
        <w:t>− NKĐTN không được điều trị đầy đủ (unresolved): không đáp ứng với kháng sinh và nhiễm cùng 1 loại vi khuẩn với phổ kháng sinh tương đồng</w:t>
      </w:r>
    </w:p>
    <w:p w14:paraId="68398D72" w14:textId="69BF9861" w:rsidR="00145034" w:rsidRPr="00145034" w:rsidRDefault="00145034" w:rsidP="00145034">
      <w:pPr>
        <w:ind w:left="284"/>
        <w:jc w:val="both"/>
        <w:rPr>
          <w:lang w:val="vi-VN"/>
        </w:rPr>
      </w:pPr>
      <w:r w:rsidRPr="00145034">
        <w:rPr>
          <w:lang w:val="vi-VN"/>
        </w:rPr>
        <w:t>− NKĐTN tái diễn (Recurrent): xảy ra sau khi điều trị thành công NKN lần trước. Gồm 2 loại:</w:t>
      </w:r>
    </w:p>
    <w:p w14:paraId="6F67ECDD" w14:textId="0546278C" w:rsidR="00145034" w:rsidRPr="00145034" w:rsidRDefault="00145034" w:rsidP="00145034">
      <w:pPr>
        <w:ind w:left="851"/>
        <w:jc w:val="both"/>
        <w:rPr>
          <w:lang w:val="vi-VN"/>
        </w:rPr>
      </w:pPr>
      <w:r w:rsidRPr="00145034">
        <w:rPr>
          <w:lang w:val="vi-VN"/>
        </w:rPr>
        <w:t>• Tái nhiễm (Reinfection): NKĐTN mới với sự xâm nhập lại của vi khuẩn mới vào đường niệu từ bên ngoài</w:t>
      </w:r>
    </w:p>
    <w:p w14:paraId="2A6CA288" w14:textId="707730CA" w:rsidR="001A2699" w:rsidRDefault="00145034" w:rsidP="001A2699">
      <w:pPr>
        <w:ind w:left="851"/>
        <w:jc w:val="both"/>
        <w:rPr>
          <w:lang w:val="vi-VN"/>
        </w:rPr>
      </w:pPr>
      <w:r w:rsidRPr="00145034">
        <w:rPr>
          <w:lang w:val="vi-VN"/>
        </w:rPr>
        <w:t>• Tái phát/Khuẩn niệu dai dẳng (Relapse/Bacterial persistence): NKĐTN do cùng 1</w:t>
      </w:r>
      <w:r>
        <w:rPr>
          <w:lang w:val="vi-VN"/>
        </w:rPr>
        <w:t xml:space="preserve"> </w:t>
      </w:r>
      <w:r w:rsidRPr="00145034">
        <w:rPr>
          <w:lang w:val="vi-VN"/>
        </w:rPr>
        <w:t>loại vi khuẩn mắc lại từ một ổ nhiễm khuẩn trên đường tiết niệu</w:t>
      </w:r>
    </w:p>
    <w:p w14:paraId="14AA9D6A" w14:textId="0FA98F79" w:rsidR="001A2699" w:rsidRPr="00DE4F4F" w:rsidRDefault="001A2699" w:rsidP="001A2699">
      <w:pPr>
        <w:jc w:val="both"/>
        <w:rPr>
          <w:b/>
          <w:bCs/>
          <w:lang w:val="vi-VN"/>
        </w:rPr>
      </w:pPr>
      <w:r w:rsidRPr="00DE4F4F">
        <w:rPr>
          <w:b/>
          <w:bCs/>
          <w:lang w:val="vi-VN"/>
        </w:rPr>
        <w:t>Theo EAU</w:t>
      </w:r>
    </w:p>
    <w:p w14:paraId="59C3882D" w14:textId="09D00A79" w:rsidR="001A2699" w:rsidRDefault="00DE4F4F" w:rsidP="001A2699">
      <w:pPr>
        <w:jc w:val="both"/>
        <w:rPr>
          <w:lang w:val="vi-VN"/>
        </w:rPr>
      </w:pPr>
      <w:r w:rsidRPr="00DE4F4F">
        <w:rPr>
          <w:noProof/>
          <w:lang w:val="vi-VN"/>
        </w:rPr>
        <w:lastRenderedPageBreak/>
        <w:drawing>
          <wp:inline distT="0" distB="0" distL="0" distR="0" wp14:anchorId="02A65A96" wp14:editId="3DC43641">
            <wp:extent cx="4635305" cy="208232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1"/>
                    <a:stretch>
                      <a:fillRect/>
                    </a:stretch>
                  </pic:blipFill>
                  <pic:spPr>
                    <a:xfrm>
                      <a:off x="0" y="0"/>
                      <a:ext cx="4653805" cy="2090635"/>
                    </a:xfrm>
                    <a:prstGeom prst="rect">
                      <a:avLst/>
                    </a:prstGeom>
                  </pic:spPr>
                </pic:pic>
              </a:graphicData>
            </a:graphic>
          </wp:inline>
        </w:drawing>
      </w:r>
      <w:r w:rsidR="001C3126" w:rsidRPr="001C3126">
        <w:rPr>
          <w:noProof/>
          <w:lang w:val="vi-VN"/>
        </w:rPr>
        <w:drawing>
          <wp:inline distT="0" distB="0" distL="0" distR="0" wp14:anchorId="79D356C9" wp14:editId="0273FE68">
            <wp:extent cx="4649372" cy="348725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82"/>
                    <a:stretch>
                      <a:fillRect/>
                    </a:stretch>
                  </pic:blipFill>
                  <pic:spPr>
                    <a:xfrm>
                      <a:off x="0" y="0"/>
                      <a:ext cx="4651633" cy="3488946"/>
                    </a:xfrm>
                    <a:prstGeom prst="rect">
                      <a:avLst/>
                    </a:prstGeom>
                  </pic:spPr>
                </pic:pic>
              </a:graphicData>
            </a:graphic>
          </wp:inline>
        </w:drawing>
      </w:r>
    </w:p>
    <w:p w14:paraId="0AD87BFB" w14:textId="2A220DFF" w:rsidR="002D6714" w:rsidRDefault="002D6714" w:rsidP="001A2699">
      <w:pPr>
        <w:jc w:val="both"/>
        <w:rPr>
          <w:lang w:val="vi-VN"/>
        </w:rPr>
      </w:pPr>
      <w:r w:rsidRPr="002D6714">
        <w:rPr>
          <w:lang w:val="vi-VN"/>
        </w:rPr>
        <w:lastRenderedPageBreak/>
        <w:drawing>
          <wp:inline distT="0" distB="0" distL="0" distR="0" wp14:anchorId="777FC341" wp14:editId="7B7289B9">
            <wp:extent cx="5763429" cy="4048690"/>
            <wp:effectExtent l="0" t="0" r="8890" b="9525"/>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83"/>
                    <a:stretch>
                      <a:fillRect/>
                    </a:stretch>
                  </pic:blipFill>
                  <pic:spPr>
                    <a:xfrm>
                      <a:off x="0" y="0"/>
                      <a:ext cx="5763429" cy="4048690"/>
                    </a:xfrm>
                    <a:prstGeom prst="rect">
                      <a:avLst/>
                    </a:prstGeom>
                  </pic:spPr>
                </pic:pic>
              </a:graphicData>
            </a:graphic>
          </wp:inline>
        </w:drawing>
      </w:r>
    </w:p>
    <w:p w14:paraId="6180723B" w14:textId="62A28153" w:rsidR="00706D0C" w:rsidRPr="00F00A62" w:rsidRDefault="00661639" w:rsidP="00661639">
      <w:pPr>
        <w:jc w:val="both"/>
        <w:rPr>
          <w:b/>
          <w:bCs/>
          <w:lang w:val="vi-VN"/>
        </w:rPr>
      </w:pPr>
      <w:r w:rsidRPr="00F00A62">
        <w:rPr>
          <w:b/>
          <w:bCs/>
          <w:lang w:val="vi-VN"/>
        </w:rPr>
        <w:t>*</w:t>
      </w:r>
      <w:r w:rsidR="00706D0C" w:rsidRPr="00F00A62">
        <w:rPr>
          <w:b/>
          <w:bCs/>
          <w:lang w:val="vi-VN"/>
        </w:rPr>
        <w:t>Viêm đài bể thận mạn thường ko kèm nhiễm trùng niệu</w:t>
      </w:r>
    </w:p>
    <w:p w14:paraId="65664D33" w14:textId="1DB9F6D5" w:rsidR="00F00A62" w:rsidRPr="00F00A62" w:rsidRDefault="00F00A62" w:rsidP="00661639">
      <w:pPr>
        <w:jc w:val="both"/>
        <w:rPr>
          <w:b/>
          <w:bCs/>
          <w:lang w:val="vi-VN"/>
        </w:rPr>
      </w:pPr>
      <w:r w:rsidRPr="00F00A62">
        <w:rPr>
          <w:b/>
          <w:bCs/>
          <w:lang w:val="vi-VN"/>
        </w:rPr>
        <w:t>*Dịch tễ</w:t>
      </w:r>
    </w:p>
    <w:p w14:paraId="17AB26F7" w14:textId="77777777" w:rsidR="00706D0C" w:rsidRPr="00706D0C" w:rsidRDefault="00706D0C" w:rsidP="007E00EC">
      <w:pPr>
        <w:ind w:left="567"/>
        <w:jc w:val="both"/>
        <w:rPr>
          <w:lang w:val="vi-VN"/>
        </w:rPr>
      </w:pPr>
      <w:r w:rsidRPr="00706D0C">
        <w:rPr>
          <w:lang w:val="vi-VN"/>
        </w:rPr>
        <w:t>• &lt;1t: là lứa tuổi duy nhất NTT nam &gt; nữ =&gt; do YTNC là da quy đầu</w:t>
      </w:r>
    </w:p>
    <w:p w14:paraId="1C0289EE" w14:textId="77777777" w:rsidR="00706D0C" w:rsidRPr="00706D0C" w:rsidRDefault="00706D0C" w:rsidP="007E00EC">
      <w:pPr>
        <w:ind w:left="567"/>
        <w:jc w:val="both"/>
        <w:rPr>
          <w:lang w:val="vi-VN"/>
        </w:rPr>
      </w:pPr>
      <w:r w:rsidRPr="00706D0C">
        <w:rPr>
          <w:lang w:val="vi-VN"/>
        </w:rPr>
        <w:t>• 1-5t: lq bất thường cấu trúc đường niệu</w:t>
      </w:r>
    </w:p>
    <w:p w14:paraId="28722BC8" w14:textId="77777777" w:rsidR="00706D0C" w:rsidRPr="00706D0C" w:rsidRDefault="00706D0C" w:rsidP="007E00EC">
      <w:pPr>
        <w:ind w:left="567"/>
        <w:jc w:val="both"/>
        <w:rPr>
          <w:lang w:val="vi-VN"/>
        </w:rPr>
      </w:pPr>
      <w:r w:rsidRPr="00706D0C">
        <w:rPr>
          <w:lang w:val="vi-VN"/>
        </w:rPr>
        <w:t>• 6-16t: liên quan bất thường chức năng</w:t>
      </w:r>
    </w:p>
    <w:p w14:paraId="3F065399" w14:textId="77777777" w:rsidR="00706D0C" w:rsidRPr="00706D0C" w:rsidRDefault="00706D0C" w:rsidP="007E00EC">
      <w:pPr>
        <w:ind w:left="567"/>
        <w:jc w:val="both"/>
        <w:rPr>
          <w:lang w:val="vi-VN"/>
        </w:rPr>
      </w:pPr>
      <w:r w:rsidRPr="00706D0C">
        <w:rPr>
          <w:lang w:val="vi-VN"/>
        </w:rPr>
        <w:t>• Phụ nữ trẻ: 20% bị NTT</w:t>
      </w:r>
    </w:p>
    <w:p w14:paraId="70C1FA68" w14:textId="77777777" w:rsidR="00706D0C" w:rsidRPr="00706D0C" w:rsidRDefault="00706D0C" w:rsidP="007E00EC">
      <w:pPr>
        <w:ind w:left="567"/>
        <w:jc w:val="both"/>
        <w:rPr>
          <w:lang w:val="vi-VN"/>
        </w:rPr>
      </w:pPr>
      <w:r w:rsidRPr="00706D0C">
        <w:rPr>
          <w:lang w:val="vi-VN"/>
        </w:rPr>
        <w:t>• &gt; 65t: nam gần nữ và tỷ lệ NTT cao nhất ở nhóm tuổi này (35% và 40%)</w:t>
      </w:r>
    </w:p>
    <w:p w14:paraId="5CB06236" w14:textId="77777777" w:rsidR="00706D0C" w:rsidRPr="00706D0C" w:rsidRDefault="00706D0C" w:rsidP="007E00EC">
      <w:pPr>
        <w:ind w:left="567"/>
        <w:jc w:val="both"/>
        <w:rPr>
          <w:lang w:val="vi-VN"/>
        </w:rPr>
      </w:pPr>
      <w:r w:rsidRPr="00706D0C">
        <w:rPr>
          <w:lang w:val="vi-VN"/>
        </w:rPr>
        <w:t>• Bệnh nhân nhỏ hơn 1 tuổi và lớn hơn 65 tuổi có tỉ lệ thương tật và tử vong cao nhất.</w:t>
      </w:r>
    </w:p>
    <w:p w14:paraId="50DED5DA" w14:textId="1C21D73F" w:rsidR="004E268A" w:rsidRPr="004E268A" w:rsidRDefault="004E268A" w:rsidP="00661639">
      <w:pPr>
        <w:jc w:val="both"/>
        <w:rPr>
          <w:b/>
          <w:bCs/>
          <w:lang w:val="vi-VN"/>
        </w:rPr>
      </w:pPr>
      <w:r w:rsidRPr="004E268A">
        <w:rPr>
          <w:b/>
          <w:bCs/>
          <w:lang w:val="vi-VN"/>
        </w:rPr>
        <w:t>*Đường lây: 4 đường:</w:t>
      </w:r>
    </w:p>
    <w:p w14:paraId="2C2DC355" w14:textId="697B09DB" w:rsidR="00D71B92" w:rsidRDefault="00D71B92" w:rsidP="004E268A">
      <w:pPr>
        <w:ind w:left="567"/>
        <w:jc w:val="both"/>
        <w:rPr>
          <w:lang w:val="vi-VN"/>
        </w:rPr>
      </w:pPr>
      <w:r w:rsidRPr="00706D0C">
        <w:rPr>
          <w:lang w:val="vi-VN"/>
        </w:rPr>
        <w:t>•</w:t>
      </w:r>
      <w:r>
        <w:rPr>
          <w:lang w:val="vi-VN"/>
        </w:rPr>
        <w:t xml:space="preserve"> Ngược dòng:</w:t>
      </w:r>
    </w:p>
    <w:p w14:paraId="57FCE9FA" w14:textId="32FF43E9" w:rsidR="00D71B92" w:rsidRDefault="00D0345A" w:rsidP="00D0345A">
      <w:pPr>
        <w:ind w:left="1134"/>
        <w:jc w:val="both"/>
        <w:rPr>
          <w:lang w:val="vi-VN"/>
        </w:rPr>
      </w:pPr>
      <w:r w:rsidRPr="00706D0C">
        <w:rPr>
          <w:lang w:val="vi-VN"/>
        </w:rPr>
        <w:t>o</w:t>
      </w:r>
      <w:r>
        <w:rPr>
          <w:lang w:val="vi-VN"/>
        </w:rPr>
        <w:t xml:space="preserve"> Từ ruột, nhờ t</w:t>
      </w:r>
      <w:r w:rsidR="00801306">
        <w:rPr>
          <w:lang w:val="vi-VN"/>
        </w:rPr>
        <w:t>ính bám dính</w:t>
      </w:r>
    </w:p>
    <w:p w14:paraId="083A714C" w14:textId="2ECC3169" w:rsidR="00D0345A" w:rsidRDefault="00D0345A" w:rsidP="00D0345A">
      <w:pPr>
        <w:ind w:left="1134"/>
        <w:jc w:val="both"/>
        <w:rPr>
          <w:lang w:val="vi-VN"/>
        </w:rPr>
      </w:pPr>
      <w:r w:rsidRPr="00706D0C">
        <w:rPr>
          <w:lang w:val="vi-VN"/>
        </w:rPr>
        <w:t>o</w:t>
      </w:r>
      <w:r w:rsidR="00703929">
        <w:rPr>
          <w:lang w:val="vi-VN"/>
        </w:rPr>
        <w:t xml:space="preserve"> Thường ở phụ nữ, người đặt thông tiểu, tắc nghẽn</w:t>
      </w:r>
      <w:r w:rsidR="00AA3E0D">
        <w:rPr>
          <w:lang w:val="vi-VN"/>
        </w:rPr>
        <w:t xml:space="preserve"> niệu</w:t>
      </w:r>
    </w:p>
    <w:p w14:paraId="75B4AA53" w14:textId="573876AE" w:rsidR="00706D0C" w:rsidRPr="00706D0C" w:rsidRDefault="00706D0C" w:rsidP="004E268A">
      <w:pPr>
        <w:ind w:left="567"/>
        <w:jc w:val="both"/>
        <w:rPr>
          <w:lang w:val="vi-VN"/>
        </w:rPr>
      </w:pPr>
      <w:r w:rsidRPr="00706D0C">
        <w:rPr>
          <w:lang w:val="vi-VN"/>
        </w:rPr>
        <w:t>• Lây qua đường máu:</w:t>
      </w:r>
    </w:p>
    <w:p w14:paraId="2EF723E5" w14:textId="77777777" w:rsidR="00706D0C" w:rsidRPr="00706D0C" w:rsidRDefault="00706D0C" w:rsidP="004E268A">
      <w:pPr>
        <w:ind w:left="1134"/>
        <w:jc w:val="both"/>
        <w:rPr>
          <w:lang w:val="vi-VN"/>
        </w:rPr>
      </w:pPr>
      <w:r w:rsidRPr="00706D0C">
        <w:rPr>
          <w:lang w:val="vi-VN"/>
        </w:rPr>
        <w:t>o ở bệnh nhân suy giảm miễn dịch và ở trẻ sơ sinh.</w:t>
      </w:r>
    </w:p>
    <w:p w14:paraId="5A28D7D7" w14:textId="77777777" w:rsidR="00706D0C" w:rsidRDefault="00706D0C" w:rsidP="004E268A">
      <w:pPr>
        <w:ind w:left="1134"/>
        <w:jc w:val="both"/>
        <w:rPr>
          <w:lang w:val="vi-VN"/>
        </w:rPr>
      </w:pPr>
      <w:r w:rsidRPr="00706D0C">
        <w:rPr>
          <w:lang w:val="vi-VN"/>
        </w:rPr>
        <w:t>o Tụ cầu, lao, nấm Candida</w:t>
      </w:r>
    </w:p>
    <w:p w14:paraId="763DB4A1" w14:textId="77777777" w:rsidR="00D11D3E" w:rsidRDefault="00AA3E0D" w:rsidP="00D11D3E">
      <w:pPr>
        <w:ind w:left="567"/>
        <w:jc w:val="both"/>
        <w:rPr>
          <w:lang w:val="vi-VN"/>
        </w:rPr>
      </w:pPr>
      <w:r w:rsidRPr="00706D0C">
        <w:rPr>
          <w:lang w:val="vi-VN"/>
        </w:rPr>
        <w:t xml:space="preserve">• </w:t>
      </w:r>
      <w:r w:rsidR="001E24B4" w:rsidRPr="001E24B4">
        <w:rPr>
          <w:lang w:val="vi-VN"/>
        </w:rPr>
        <w:t xml:space="preserve">Đường bạch huyết: </w:t>
      </w:r>
    </w:p>
    <w:p w14:paraId="51DC43B2" w14:textId="46CBCE64" w:rsidR="00D11D3E" w:rsidRDefault="00D11D3E" w:rsidP="00D11D3E">
      <w:pPr>
        <w:ind w:left="1134"/>
        <w:jc w:val="both"/>
        <w:rPr>
          <w:lang w:val="vi-VN"/>
        </w:rPr>
      </w:pPr>
      <w:r w:rsidRPr="00706D0C">
        <w:rPr>
          <w:lang w:val="vi-VN"/>
        </w:rPr>
        <w:t xml:space="preserve">o </w:t>
      </w:r>
      <w:r>
        <w:rPr>
          <w:lang w:val="vi-VN"/>
        </w:rPr>
        <w:t>Í</w:t>
      </w:r>
      <w:r w:rsidR="001E24B4" w:rsidRPr="001E24B4">
        <w:rPr>
          <w:lang w:val="vi-VN"/>
        </w:rPr>
        <w:t>t xảy ra</w:t>
      </w:r>
    </w:p>
    <w:p w14:paraId="4230C15C" w14:textId="38A3800E" w:rsidR="001E24B4" w:rsidRPr="001E24B4" w:rsidRDefault="00D11D3E" w:rsidP="00D11D3E">
      <w:pPr>
        <w:ind w:left="1134"/>
        <w:jc w:val="both"/>
        <w:rPr>
          <w:lang w:val="vi-VN"/>
        </w:rPr>
      </w:pPr>
      <w:r w:rsidRPr="00706D0C">
        <w:rPr>
          <w:lang w:val="vi-VN"/>
        </w:rPr>
        <w:t xml:space="preserve">o </w:t>
      </w:r>
      <w:r>
        <w:rPr>
          <w:lang w:val="vi-VN"/>
        </w:rPr>
        <w:t>G</w:t>
      </w:r>
      <w:r w:rsidR="001E24B4" w:rsidRPr="001E24B4">
        <w:rPr>
          <w:lang w:val="vi-VN"/>
        </w:rPr>
        <w:t>ặp ở</w:t>
      </w:r>
      <w:r>
        <w:rPr>
          <w:lang w:val="vi-VN"/>
        </w:rPr>
        <w:t xml:space="preserve"> </w:t>
      </w:r>
      <w:r w:rsidR="001E24B4" w:rsidRPr="001E24B4">
        <w:rPr>
          <w:lang w:val="vi-VN"/>
        </w:rPr>
        <w:t xml:space="preserve">nhiễm khuẩn đường tiêu hóa nặng, hoặc áp xe sau phúc mạc. </w:t>
      </w:r>
    </w:p>
    <w:p w14:paraId="2AB752A2" w14:textId="20614558" w:rsidR="00AA3E0D" w:rsidRPr="00706D0C" w:rsidRDefault="001E24B4" w:rsidP="00D11D3E">
      <w:pPr>
        <w:ind w:left="567"/>
        <w:jc w:val="both"/>
        <w:rPr>
          <w:lang w:val="vi-VN"/>
        </w:rPr>
      </w:pPr>
      <w:r w:rsidRPr="00706D0C">
        <w:rPr>
          <w:lang w:val="vi-VN"/>
        </w:rPr>
        <w:lastRenderedPageBreak/>
        <w:t xml:space="preserve">• </w:t>
      </w:r>
      <w:r w:rsidRPr="001E24B4">
        <w:rPr>
          <w:lang w:val="vi-VN"/>
        </w:rPr>
        <w:t xml:space="preserve">Đường trực tiếp: do thủ thuật niệu khoa </w:t>
      </w:r>
    </w:p>
    <w:p w14:paraId="3BC25A6A" w14:textId="64721FA4" w:rsidR="005F3D5D" w:rsidRPr="005F3D5D" w:rsidRDefault="005F3D5D" w:rsidP="00661639">
      <w:pPr>
        <w:jc w:val="both"/>
        <w:rPr>
          <w:b/>
          <w:bCs/>
          <w:lang w:val="vi-VN"/>
        </w:rPr>
      </w:pPr>
      <w:r w:rsidRPr="005F3D5D">
        <w:rPr>
          <w:b/>
          <w:bCs/>
          <w:lang w:val="vi-VN"/>
        </w:rPr>
        <w:t>*Tác nhân:</w:t>
      </w:r>
    </w:p>
    <w:p w14:paraId="6BED302A" w14:textId="77777777" w:rsidR="00706D0C" w:rsidRPr="00706D0C" w:rsidRDefault="00706D0C" w:rsidP="005F3D5D">
      <w:pPr>
        <w:ind w:left="567"/>
        <w:jc w:val="both"/>
        <w:rPr>
          <w:lang w:val="vi-VN"/>
        </w:rPr>
      </w:pPr>
      <w:r w:rsidRPr="00706D0C">
        <w:rPr>
          <w:lang w:val="vi-VN"/>
        </w:rPr>
        <w:t>• NT bệnh viện: Pseudomonas và tụ cầu</w:t>
      </w:r>
    </w:p>
    <w:p w14:paraId="055DAC07" w14:textId="77777777" w:rsidR="00706D0C" w:rsidRPr="00706D0C" w:rsidRDefault="00706D0C" w:rsidP="005F3D5D">
      <w:pPr>
        <w:ind w:left="567"/>
        <w:jc w:val="both"/>
        <w:rPr>
          <w:lang w:val="vi-VN"/>
        </w:rPr>
      </w:pPr>
      <w:r w:rsidRPr="00706D0C">
        <w:rPr>
          <w:lang w:val="vi-VN"/>
        </w:rPr>
        <w:t>• PN có thai: GBS</w:t>
      </w:r>
    </w:p>
    <w:p w14:paraId="759D4A41" w14:textId="77777777" w:rsidR="00706D0C" w:rsidRPr="00706D0C" w:rsidRDefault="00706D0C" w:rsidP="005F3D5D">
      <w:pPr>
        <w:ind w:left="567"/>
        <w:jc w:val="both"/>
        <w:rPr>
          <w:lang w:val="vi-VN"/>
        </w:rPr>
      </w:pPr>
      <w:r w:rsidRPr="00706D0C">
        <w:rPr>
          <w:lang w:val="vi-VN"/>
        </w:rPr>
        <w:t>• Phụ nữ trẻ: S.saprophyticus</w:t>
      </w:r>
    </w:p>
    <w:p w14:paraId="2E3684EB" w14:textId="77777777" w:rsidR="00706D0C" w:rsidRPr="00706D0C" w:rsidRDefault="00706D0C" w:rsidP="005F3D5D">
      <w:pPr>
        <w:ind w:left="567"/>
        <w:jc w:val="both"/>
        <w:rPr>
          <w:lang w:val="vi-VN"/>
        </w:rPr>
      </w:pPr>
      <w:r w:rsidRPr="00706D0C">
        <w:rPr>
          <w:lang w:val="vi-VN"/>
        </w:rPr>
        <w:t>• Trẻ em: VK ko điển hình (Klebsiella), Enterobacter</w:t>
      </w:r>
    </w:p>
    <w:p w14:paraId="7C95F506" w14:textId="77777777" w:rsidR="00706D0C" w:rsidRPr="00706D0C" w:rsidRDefault="00706D0C" w:rsidP="00A14EB4">
      <w:pPr>
        <w:ind w:left="567"/>
        <w:jc w:val="both"/>
        <w:rPr>
          <w:lang w:val="vi-VN"/>
        </w:rPr>
      </w:pPr>
      <w:r w:rsidRPr="00706D0C">
        <w:rPr>
          <w:lang w:val="vi-VN"/>
        </w:rPr>
        <w:t>• Ko phải NT niệu, chỉ là vấy trùng:</w:t>
      </w:r>
    </w:p>
    <w:p w14:paraId="1FE5D63A" w14:textId="77777777" w:rsidR="00706D0C" w:rsidRPr="00706D0C" w:rsidRDefault="00706D0C" w:rsidP="00A14EB4">
      <w:pPr>
        <w:ind w:left="1134"/>
        <w:jc w:val="both"/>
        <w:rPr>
          <w:lang w:val="vi-VN"/>
        </w:rPr>
      </w:pPr>
      <w:r w:rsidRPr="00706D0C">
        <w:rPr>
          <w:lang w:val="vi-VN"/>
        </w:rPr>
        <w:t>o VK yếm khí</w:t>
      </w:r>
    </w:p>
    <w:p w14:paraId="4F582A0A" w14:textId="77777777" w:rsidR="00706D0C" w:rsidRPr="00706D0C" w:rsidRDefault="00706D0C" w:rsidP="00A14EB4">
      <w:pPr>
        <w:ind w:left="1134"/>
        <w:jc w:val="both"/>
        <w:rPr>
          <w:lang w:val="vi-VN"/>
        </w:rPr>
      </w:pPr>
      <w:r w:rsidRPr="00706D0C">
        <w:rPr>
          <w:lang w:val="vi-VN"/>
        </w:rPr>
        <w:t>o Lactobaccili</w:t>
      </w:r>
    </w:p>
    <w:p w14:paraId="0451999A" w14:textId="77777777" w:rsidR="00706D0C" w:rsidRPr="00706D0C" w:rsidRDefault="00706D0C" w:rsidP="00A14EB4">
      <w:pPr>
        <w:ind w:left="1134"/>
        <w:jc w:val="both"/>
        <w:rPr>
          <w:lang w:val="vi-VN"/>
        </w:rPr>
      </w:pPr>
      <w:r w:rsidRPr="00706D0C">
        <w:rPr>
          <w:lang w:val="vi-VN"/>
        </w:rPr>
        <w:t>o Corynebacteria</w:t>
      </w:r>
    </w:p>
    <w:p w14:paraId="497E65DD" w14:textId="77777777" w:rsidR="00706D0C" w:rsidRPr="00706D0C" w:rsidRDefault="00706D0C" w:rsidP="00A14EB4">
      <w:pPr>
        <w:ind w:left="1134"/>
        <w:jc w:val="both"/>
        <w:rPr>
          <w:lang w:val="vi-VN"/>
        </w:rPr>
      </w:pPr>
      <w:r w:rsidRPr="00706D0C">
        <w:rPr>
          <w:lang w:val="vi-VN"/>
        </w:rPr>
        <w:t>o streptococci (không kể enterococci)</w:t>
      </w:r>
    </w:p>
    <w:p w14:paraId="11169C9D" w14:textId="77777777" w:rsidR="00706D0C" w:rsidRPr="00706D0C" w:rsidRDefault="00706D0C" w:rsidP="00A14EB4">
      <w:pPr>
        <w:ind w:left="1134"/>
        <w:jc w:val="both"/>
        <w:rPr>
          <w:lang w:val="vi-VN"/>
        </w:rPr>
      </w:pPr>
      <w:r w:rsidRPr="00706D0C">
        <w:rPr>
          <w:lang w:val="vi-VN"/>
        </w:rPr>
        <w:t>o S.epidermidis</w:t>
      </w:r>
    </w:p>
    <w:p w14:paraId="4F7E48EF" w14:textId="1C7BDEBA" w:rsidR="004E268A" w:rsidRPr="004E268A" w:rsidRDefault="004E268A" w:rsidP="00661639">
      <w:pPr>
        <w:jc w:val="both"/>
        <w:rPr>
          <w:b/>
          <w:bCs/>
          <w:lang w:val="vi-VN"/>
        </w:rPr>
      </w:pPr>
      <w:r w:rsidRPr="004E268A">
        <w:rPr>
          <w:b/>
          <w:bCs/>
          <w:lang w:val="vi-VN"/>
        </w:rPr>
        <w:t>*Thể lâm sàng</w:t>
      </w:r>
    </w:p>
    <w:p w14:paraId="5A6CE342" w14:textId="77777777" w:rsidR="00706D0C" w:rsidRPr="00706D0C" w:rsidRDefault="00706D0C" w:rsidP="004E268A">
      <w:pPr>
        <w:ind w:left="567"/>
        <w:jc w:val="both"/>
        <w:rPr>
          <w:lang w:val="vi-VN"/>
        </w:rPr>
      </w:pPr>
      <w:r w:rsidRPr="00706D0C">
        <w:rPr>
          <w:lang w:val="vi-VN"/>
        </w:rPr>
        <w:t>• Nghi VBQ tái phát do tái nhiễm =&gt; xem có rò ko</w:t>
      </w:r>
    </w:p>
    <w:p w14:paraId="1E57375E" w14:textId="77777777" w:rsidR="00706D0C" w:rsidRPr="00706D0C" w:rsidRDefault="00706D0C" w:rsidP="004E268A">
      <w:pPr>
        <w:ind w:left="567"/>
        <w:jc w:val="both"/>
        <w:rPr>
          <w:lang w:val="vi-VN"/>
        </w:rPr>
      </w:pPr>
      <w:r w:rsidRPr="00706D0C">
        <w:rPr>
          <w:lang w:val="vi-VN"/>
        </w:rPr>
        <w:t>• Viêm tiền liệt tuyết:</w:t>
      </w:r>
    </w:p>
    <w:p w14:paraId="12F3C334" w14:textId="77777777" w:rsidR="00706D0C" w:rsidRPr="00706D0C" w:rsidRDefault="00706D0C" w:rsidP="004E268A">
      <w:pPr>
        <w:ind w:left="1134"/>
        <w:jc w:val="both"/>
        <w:rPr>
          <w:lang w:val="vi-VN"/>
        </w:rPr>
      </w:pPr>
      <w:r w:rsidRPr="00706D0C">
        <w:rPr>
          <w:lang w:val="vi-VN"/>
        </w:rPr>
        <w:t>o CĐXĐ = cấy dịch TLT sau mát xa + nước tiểu sau matxa</w:t>
      </w:r>
    </w:p>
    <w:p w14:paraId="2C946241" w14:textId="77777777" w:rsidR="00706D0C" w:rsidRPr="00706D0C" w:rsidRDefault="00706D0C" w:rsidP="004E268A">
      <w:pPr>
        <w:ind w:left="1134"/>
        <w:jc w:val="both"/>
        <w:rPr>
          <w:lang w:val="vi-VN"/>
        </w:rPr>
      </w:pPr>
      <w:r w:rsidRPr="00706D0C">
        <w:rPr>
          <w:lang w:val="vi-VN"/>
        </w:rPr>
        <w:t>o Siêu âm qua lòng trực tràng:</w:t>
      </w:r>
    </w:p>
    <w:p w14:paraId="538A3293" w14:textId="77777777" w:rsidR="00706D0C" w:rsidRPr="00706D0C" w:rsidRDefault="00706D0C" w:rsidP="004E268A">
      <w:pPr>
        <w:ind w:left="567"/>
        <w:jc w:val="both"/>
        <w:rPr>
          <w:lang w:val="vi-VN"/>
        </w:rPr>
      </w:pPr>
      <w:r w:rsidRPr="00706D0C">
        <w:rPr>
          <w:lang w:val="vi-VN"/>
        </w:rPr>
        <w:t>• VTLT cấp: khi ko đáp ứng điều trị</w:t>
      </w:r>
    </w:p>
    <w:p w14:paraId="77C31EDF" w14:textId="77777777" w:rsidR="00706D0C" w:rsidRPr="00706D0C" w:rsidRDefault="00706D0C" w:rsidP="004E268A">
      <w:pPr>
        <w:ind w:left="567"/>
        <w:jc w:val="both"/>
        <w:rPr>
          <w:lang w:val="vi-VN"/>
        </w:rPr>
      </w:pPr>
      <w:r w:rsidRPr="00706D0C">
        <w:rPr>
          <w:lang w:val="vi-VN"/>
        </w:rPr>
        <w:t>• VTLT mạn: khi nghi áp xe TLT</w:t>
      </w:r>
    </w:p>
    <w:p w14:paraId="13843951" w14:textId="77777777" w:rsidR="00706D0C" w:rsidRPr="00706D0C" w:rsidRDefault="00706D0C" w:rsidP="004E268A">
      <w:pPr>
        <w:ind w:left="567"/>
        <w:jc w:val="both"/>
        <w:rPr>
          <w:lang w:val="vi-VN"/>
        </w:rPr>
      </w:pPr>
      <w:r w:rsidRPr="00706D0C">
        <w:rPr>
          <w:lang w:val="vi-VN"/>
        </w:rPr>
        <w:t>• Viêm niệu đạo:</w:t>
      </w:r>
    </w:p>
    <w:p w14:paraId="529785E8" w14:textId="77777777" w:rsidR="00706D0C" w:rsidRPr="00706D0C" w:rsidRDefault="00706D0C" w:rsidP="004E268A">
      <w:pPr>
        <w:ind w:left="1134"/>
        <w:jc w:val="both"/>
        <w:rPr>
          <w:lang w:val="vi-VN"/>
        </w:rPr>
      </w:pPr>
      <w:r w:rsidRPr="00706D0C">
        <w:rPr>
          <w:lang w:val="vi-VN"/>
        </w:rPr>
        <w:t>o cấy mẫu dịch tiết trong niệu đạo</w:t>
      </w:r>
    </w:p>
    <w:p w14:paraId="19F8F8F0" w14:textId="77777777" w:rsidR="00706D0C" w:rsidRPr="00706D0C" w:rsidRDefault="00706D0C" w:rsidP="004E268A">
      <w:pPr>
        <w:ind w:left="1134"/>
        <w:jc w:val="both"/>
        <w:rPr>
          <w:lang w:val="vi-VN"/>
        </w:rPr>
      </w:pPr>
      <w:r w:rsidRPr="00706D0C">
        <w:rPr>
          <w:lang w:val="vi-VN"/>
        </w:rPr>
        <w:t>o UCR: khi viêm niệu đạo tái phát, có TC tắc nghẽn đường tiểu</w:t>
      </w:r>
    </w:p>
    <w:p w14:paraId="764556B6" w14:textId="0EA56E37" w:rsidR="00FF2C4A" w:rsidRDefault="004E268A" w:rsidP="00661639">
      <w:pPr>
        <w:jc w:val="both"/>
        <w:rPr>
          <w:b/>
          <w:bCs/>
          <w:lang w:val="vi-VN"/>
        </w:rPr>
      </w:pPr>
      <w:r>
        <w:rPr>
          <w:b/>
          <w:bCs/>
          <w:lang w:val="vi-VN"/>
        </w:rPr>
        <w:t>*</w:t>
      </w:r>
      <w:r w:rsidR="00706D0C" w:rsidRPr="004E268A">
        <w:rPr>
          <w:b/>
          <w:bCs/>
          <w:lang w:val="vi-VN"/>
        </w:rPr>
        <w:t>Xạ hình thận với DMSA là phương pháp tốt nhất để thấy tạo sẹo ở thận</w:t>
      </w:r>
    </w:p>
    <w:p w14:paraId="7BC3C5F8" w14:textId="4DC2B70B" w:rsidR="005F02C1" w:rsidRDefault="007838B2" w:rsidP="007838B2">
      <w:pPr>
        <w:pStyle w:val="u2"/>
        <w:rPr>
          <w:lang w:val="vi-VN"/>
        </w:rPr>
      </w:pPr>
      <w:r>
        <w:rPr>
          <w:lang w:val="vi-VN"/>
        </w:rPr>
        <w:t>II. ĐIỀU TRỊ</w:t>
      </w:r>
    </w:p>
    <w:p w14:paraId="418212B1" w14:textId="7D897651" w:rsidR="007838B2" w:rsidRDefault="004B506C" w:rsidP="007838B2">
      <w:pPr>
        <w:rPr>
          <w:lang w:val="vi-VN"/>
        </w:rPr>
      </w:pPr>
      <w:r>
        <w:rPr>
          <w:lang w:val="vi-VN"/>
        </w:rPr>
        <w:t>Kháng sinh theo kinh nghiệm</w:t>
      </w:r>
    </w:p>
    <w:p w14:paraId="441CFF7A" w14:textId="01CB34A7" w:rsidR="004B506C" w:rsidRDefault="004B506C" w:rsidP="007838B2">
      <w:pPr>
        <w:rPr>
          <w:lang w:val="vi-VN"/>
        </w:rPr>
      </w:pPr>
      <w:r>
        <w:rPr>
          <w:lang w:val="vi-VN"/>
        </w:rPr>
        <w:t>Không nên chọn Flouroquinolone đầu tay vì kháng nhiều (&gt;20%)</w:t>
      </w:r>
    </w:p>
    <w:p w14:paraId="4986D7CF" w14:textId="3D157F6D" w:rsidR="004B506C" w:rsidRDefault="003B5A0D" w:rsidP="007838B2">
      <w:pPr>
        <w:rPr>
          <w:lang w:val="vi-VN"/>
        </w:rPr>
      </w:pPr>
      <w:r>
        <w:rPr>
          <w:lang w:val="vi-VN"/>
        </w:rPr>
        <w:t>Thời gian: người lớn 1-4 tuần tùy đáp ứng, trẻ em 1-2 tuần</w:t>
      </w:r>
    </w:p>
    <w:p w14:paraId="2118CF4A" w14:textId="5FC988A5" w:rsidR="009856D1" w:rsidRPr="009856D1" w:rsidRDefault="009856D1" w:rsidP="002C7C51">
      <w:pPr>
        <w:pStyle w:val="u4"/>
        <w:rPr>
          <w:b w:val="0"/>
          <w:lang w:val="vi-VN"/>
        </w:rPr>
      </w:pPr>
      <w:r w:rsidRPr="009856D1">
        <w:rPr>
          <w:lang w:val="vi-VN"/>
        </w:rPr>
        <w:lastRenderedPageBreak/>
        <w:t>* V</w:t>
      </w:r>
      <w:r w:rsidRPr="009856D1">
        <w:rPr>
          <w:b w:val="0"/>
          <w:lang w:val="vi-VN"/>
        </w:rPr>
        <w:t>iêm BQ cấp:</w:t>
      </w:r>
    </w:p>
    <w:p w14:paraId="79E50E77" w14:textId="2CA10677" w:rsidR="00E6021F" w:rsidRDefault="00E6021F" w:rsidP="007838B2">
      <w:pPr>
        <w:rPr>
          <w:noProof/>
        </w:rPr>
      </w:pPr>
      <w:r w:rsidRPr="00E6021F">
        <w:rPr>
          <w:noProof/>
          <w:lang w:val="vi-VN"/>
        </w:rPr>
        <w:drawing>
          <wp:inline distT="0" distB="0" distL="0" distR="0" wp14:anchorId="2623D6EF" wp14:editId="17F18953">
            <wp:extent cx="5359791" cy="2542061"/>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4"/>
                    <a:stretch>
                      <a:fillRect/>
                    </a:stretch>
                  </pic:blipFill>
                  <pic:spPr>
                    <a:xfrm>
                      <a:off x="0" y="0"/>
                      <a:ext cx="5368169" cy="2546034"/>
                    </a:xfrm>
                    <a:prstGeom prst="rect">
                      <a:avLst/>
                    </a:prstGeom>
                  </pic:spPr>
                </pic:pic>
              </a:graphicData>
            </a:graphic>
          </wp:inline>
        </w:drawing>
      </w:r>
      <w:r w:rsidR="002E138F" w:rsidRPr="002E138F">
        <w:rPr>
          <w:noProof/>
        </w:rPr>
        <w:t xml:space="preserve"> </w:t>
      </w:r>
      <w:r w:rsidR="002E138F" w:rsidRPr="002E138F">
        <w:rPr>
          <w:noProof/>
          <w:lang w:val="vi-VN"/>
        </w:rPr>
        <w:drawing>
          <wp:inline distT="0" distB="0" distL="0" distR="0" wp14:anchorId="53BD328A" wp14:editId="6826475A">
            <wp:extent cx="5359400" cy="1290772"/>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85"/>
                    <a:stretch>
                      <a:fillRect/>
                    </a:stretch>
                  </pic:blipFill>
                  <pic:spPr>
                    <a:xfrm>
                      <a:off x="0" y="0"/>
                      <a:ext cx="5390884" cy="1298355"/>
                    </a:xfrm>
                    <a:prstGeom prst="rect">
                      <a:avLst/>
                    </a:prstGeom>
                  </pic:spPr>
                </pic:pic>
              </a:graphicData>
            </a:graphic>
          </wp:inline>
        </w:drawing>
      </w:r>
    </w:p>
    <w:p w14:paraId="6372152C" w14:textId="1FC7A8EA" w:rsidR="002E138F" w:rsidRPr="00E06033" w:rsidRDefault="002E138F" w:rsidP="002C7C51">
      <w:pPr>
        <w:pStyle w:val="u4"/>
        <w:rPr>
          <w:noProof/>
          <w:lang w:val="vi-VN"/>
        </w:rPr>
      </w:pPr>
      <w:r w:rsidRPr="00E06033">
        <w:rPr>
          <w:noProof/>
          <w:lang w:val="vi-VN"/>
        </w:rPr>
        <w:t>*</w:t>
      </w:r>
      <w:r w:rsidRPr="00E06033">
        <w:rPr>
          <w:b w:val="0"/>
          <w:lang w:val="vi-VN"/>
        </w:rPr>
        <w:t>Viêm</w:t>
      </w:r>
      <w:r w:rsidR="00E06033" w:rsidRPr="00E06033">
        <w:rPr>
          <w:b w:val="0"/>
          <w:lang w:val="vi-VN"/>
        </w:rPr>
        <w:t xml:space="preserve"> thận bể thận cấp</w:t>
      </w:r>
    </w:p>
    <w:p w14:paraId="3EDE8F1A" w14:textId="0B6EE420" w:rsidR="00E06033" w:rsidRDefault="00BF32FA" w:rsidP="007838B2">
      <w:pPr>
        <w:rPr>
          <w:lang w:val="vi-VN"/>
        </w:rPr>
      </w:pPr>
      <w:r>
        <w:rPr>
          <w:lang w:val="vi-VN"/>
        </w:rPr>
        <w:t>Thường do Gram âm</w:t>
      </w:r>
    </w:p>
    <w:p w14:paraId="7D4D7BEA" w14:textId="3B6C74D0" w:rsidR="00BF32FA" w:rsidRDefault="00BF32FA" w:rsidP="007838B2">
      <w:pPr>
        <w:rPr>
          <w:lang w:val="vi-VN"/>
        </w:rPr>
      </w:pPr>
      <w:r>
        <w:rPr>
          <w:lang w:val="vi-VN"/>
        </w:rPr>
        <w:t>2 con đường là ngược dòng và đường máu</w:t>
      </w:r>
    </w:p>
    <w:p w14:paraId="0D9D8736" w14:textId="77777777" w:rsidR="00564CD9" w:rsidRDefault="00564CD9" w:rsidP="007838B2">
      <w:r>
        <w:t xml:space="preserve">NKN đường tiết niệu trên cần điều trị KS 10 ngày – 2 tuần </w:t>
      </w:r>
    </w:p>
    <w:p w14:paraId="22170AA7" w14:textId="72D5C2C2" w:rsidR="00BF32FA" w:rsidRDefault="00564CD9" w:rsidP="007838B2">
      <w:r>
        <w:t>NKN trên đơn thuần có thể chuyển sang KS uống sau khi hết sốt vài ngày</w:t>
      </w:r>
    </w:p>
    <w:p w14:paraId="46C41441" w14:textId="266D1ED9" w:rsidR="00564CD9" w:rsidRPr="002E138F" w:rsidRDefault="002C7C51" w:rsidP="007838B2">
      <w:pPr>
        <w:rPr>
          <w:lang w:val="vi-VN"/>
        </w:rPr>
      </w:pPr>
      <w:r w:rsidRPr="002C7C51">
        <w:rPr>
          <w:noProof/>
          <w:lang w:val="vi-VN"/>
        </w:rPr>
        <w:drawing>
          <wp:inline distT="0" distB="0" distL="0" distR="0" wp14:anchorId="2E118DD2" wp14:editId="35F0A3FB">
            <wp:extent cx="5366825" cy="1849207"/>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6"/>
                    <a:stretch>
                      <a:fillRect/>
                    </a:stretch>
                  </pic:blipFill>
                  <pic:spPr>
                    <a:xfrm>
                      <a:off x="0" y="0"/>
                      <a:ext cx="5397968" cy="1859938"/>
                    </a:xfrm>
                    <a:prstGeom prst="rect">
                      <a:avLst/>
                    </a:prstGeom>
                  </pic:spPr>
                </pic:pic>
              </a:graphicData>
            </a:graphic>
          </wp:inline>
        </w:drawing>
      </w:r>
    </w:p>
    <w:p w14:paraId="292D13E4" w14:textId="1BD1A32B" w:rsidR="00214DF2" w:rsidRDefault="00F30E22" w:rsidP="00F30E22">
      <w:pPr>
        <w:pStyle w:val="u2"/>
      </w:pPr>
      <w:r>
        <w:t>Đề TN</w:t>
      </w:r>
    </w:p>
    <w:p w14:paraId="05F0F48A" w14:textId="0A8F42A5" w:rsidR="00F30E22" w:rsidRDefault="00F30E22" w:rsidP="00F30E22">
      <w:r>
        <w:t>Y15L</w:t>
      </w:r>
      <w:r w:rsidR="00D56F42">
        <w:t>2</w:t>
      </w:r>
      <w:r w:rsidR="00D56F42" w:rsidRPr="00D56F42">
        <w:rPr>
          <w:noProof/>
        </w:rPr>
        <w:drawing>
          <wp:inline distT="0" distB="0" distL="0" distR="0" wp14:anchorId="34FC5A75" wp14:editId="4F992740">
            <wp:extent cx="6691630" cy="1217930"/>
            <wp:effectExtent l="0" t="0" r="0" b="0"/>
            <wp:docPr id="80" name="Hình ảnh 8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văn bản&#10;&#10;Mô tả được tạo tự động"/>
                    <pic:cNvPicPr/>
                  </pic:nvPicPr>
                  <pic:blipFill>
                    <a:blip r:embed="rId87"/>
                    <a:stretch>
                      <a:fillRect/>
                    </a:stretch>
                  </pic:blipFill>
                  <pic:spPr>
                    <a:xfrm>
                      <a:off x="0" y="0"/>
                      <a:ext cx="6691630" cy="1217930"/>
                    </a:xfrm>
                    <a:prstGeom prst="rect">
                      <a:avLst/>
                    </a:prstGeom>
                  </pic:spPr>
                </pic:pic>
              </a:graphicData>
            </a:graphic>
          </wp:inline>
        </w:drawing>
      </w:r>
    </w:p>
    <w:p w14:paraId="7AE03FF8" w14:textId="6EC92E71" w:rsidR="00182D48" w:rsidRDefault="00D56F42" w:rsidP="00F30E22">
      <w:r>
        <w:lastRenderedPageBreak/>
        <w:t>Y</w:t>
      </w:r>
      <w:r w:rsidR="00182D48">
        <w:t>14L1</w:t>
      </w:r>
      <w:r w:rsidR="00182D48" w:rsidRPr="00182D48">
        <w:rPr>
          <w:noProof/>
        </w:rPr>
        <w:drawing>
          <wp:inline distT="0" distB="0" distL="0" distR="0" wp14:anchorId="7B9DA651" wp14:editId="3C98203A">
            <wp:extent cx="6445857" cy="1043019"/>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57207" cy="1044856"/>
                    </a:xfrm>
                    <a:prstGeom prst="rect">
                      <a:avLst/>
                    </a:prstGeom>
                  </pic:spPr>
                </pic:pic>
              </a:graphicData>
            </a:graphic>
          </wp:inline>
        </w:drawing>
      </w:r>
      <w:r w:rsidR="008460AE" w:rsidRPr="008460AE">
        <w:rPr>
          <w:noProof/>
        </w:rPr>
        <w:drawing>
          <wp:inline distT="0" distB="0" distL="0" distR="0" wp14:anchorId="5853151E" wp14:editId="62E2107E">
            <wp:extent cx="6691630" cy="2763520"/>
            <wp:effectExtent l="0" t="0" r="0" b="0"/>
            <wp:docPr id="82" name="Hình ảnh 8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descr="Ảnh có chứa văn bản&#10;&#10;Mô tả được tạo tự động"/>
                    <pic:cNvPicPr/>
                  </pic:nvPicPr>
                  <pic:blipFill>
                    <a:blip r:embed="rId89"/>
                    <a:stretch>
                      <a:fillRect/>
                    </a:stretch>
                  </pic:blipFill>
                  <pic:spPr>
                    <a:xfrm>
                      <a:off x="0" y="0"/>
                      <a:ext cx="6691630" cy="2763520"/>
                    </a:xfrm>
                    <a:prstGeom prst="rect">
                      <a:avLst/>
                    </a:prstGeom>
                  </pic:spPr>
                </pic:pic>
              </a:graphicData>
            </a:graphic>
          </wp:inline>
        </w:drawing>
      </w:r>
    </w:p>
    <w:p w14:paraId="284DEE95" w14:textId="1D30D0BE" w:rsidR="008460AE" w:rsidRDefault="008460AE" w:rsidP="00F30E22">
      <w:r>
        <w:t>Y</w:t>
      </w:r>
      <w:r w:rsidR="008D2E64">
        <w:t>14L2</w:t>
      </w:r>
      <w:r w:rsidR="008D2E64" w:rsidRPr="008D2E64">
        <w:rPr>
          <w:noProof/>
        </w:rPr>
        <w:drawing>
          <wp:inline distT="0" distB="0" distL="0" distR="0" wp14:anchorId="74C4DC7E" wp14:editId="488CC0CD">
            <wp:extent cx="6434586" cy="1105328"/>
            <wp:effectExtent l="0" t="0" r="0" b="0"/>
            <wp:docPr id="83" name="Hình ảnh 8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văn bản&#10;&#10;Mô tả được tạo tự động"/>
                    <pic:cNvPicPr/>
                  </pic:nvPicPr>
                  <pic:blipFill>
                    <a:blip r:embed="rId90"/>
                    <a:stretch>
                      <a:fillRect/>
                    </a:stretch>
                  </pic:blipFill>
                  <pic:spPr>
                    <a:xfrm>
                      <a:off x="0" y="0"/>
                      <a:ext cx="6441959" cy="1106594"/>
                    </a:xfrm>
                    <a:prstGeom prst="rect">
                      <a:avLst/>
                    </a:prstGeom>
                  </pic:spPr>
                </pic:pic>
              </a:graphicData>
            </a:graphic>
          </wp:inline>
        </w:drawing>
      </w:r>
    </w:p>
    <w:p w14:paraId="103DAB5C" w14:textId="2DEBBB43" w:rsidR="008D2E64" w:rsidRDefault="008D2E64" w:rsidP="00F30E22">
      <w:r>
        <w:t>YLT2020</w:t>
      </w:r>
      <w:r w:rsidR="00281FE4" w:rsidRPr="00281FE4">
        <w:rPr>
          <w:noProof/>
        </w:rPr>
        <w:drawing>
          <wp:inline distT="0" distB="0" distL="0" distR="0" wp14:anchorId="477BD67A" wp14:editId="3ECB1D5C">
            <wp:extent cx="6691630" cy="897890"/>
            <wp:effectExtent l="0" t="0" r="0" b="0"/>
            <wp:docPr id="84" name="Hình ảnh 8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descr="Ảnh có chứa văn bản&#10;&#10;Mô tả được tạo tự động"/>
                    <pic:cNvPicPr/>
                  </pic:nvPicPr>
                  <pic:blipFill>
                    <a:blip r:embed="rId91"/>
                    <a:stretch>
                      <a:fillRect/>
                    </a:stretch>
                  </pic:blipFill>
                  <pic:spPr>
                    <a:xfrm>
                      <a:off x="0" y="0"/>
                      <a:ext cx="6691630" cy="897890"/>
                    </a:xfrm>
                    <a:prstGeom prst="rect">
                      <a:avLst/>
                    </a:prstGeom>
                  </pic:spPr>
                </pic:pic>
              </a:graphicData>
            </a:graphic>
          </wp:inline>
        </w:drawing>
      </w:r>
    </w:p>
    <w:p w14:paraId="4C435EBC" w14:textId="1B54567B" w:rsidR="00281FE4" w:rsidRDefault="00281FE4" w:rsidP="00F30E22">
      <w:r>
        <w:t>Y13L1</w:t>
      </w:r>
      <w:r w:rsidR="00B86BD5" w:rsidRPr="00B86BD5">
        <w:rPr>
          <w:noProof/>
        </w:rPr>
        <w:drawing>
          <wp:inline distT="0" distB="0" distL="0" distR="0" wp14:anchorId="0D865F43" wp14:editId="5FBA5DF9">
            <wp:extent cx="6691630" cy="1388110"/>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91630" cy="1388110"/>
                    </a:xfrm>
                    <a:prstGeom prst="rect">
                      <a:avLst/>
                    </a:prstGeom>
                  </pic:spPr>
                </pic:pic>
              </a:graphicData>
            </a:graphic>
          </wp:inline>
        </w:drawing>
      </w:r>
    </w:p>
    <w:p w14:paraId="63E56628" w14:textId="47FBFE28" w:rsidR="0080733D" w:rsidRDefault="00B46699" w:rsidP="00F30E22">
      <w:r>
        <w:lastRenderedPageBreak/>
        <w:t>Y13L2</w:t>
      </w:r>
      <w:r w:rsidRPr="00B46699">
        <w:rPr>
          <w:noProof/>
        </w:rPr>
        <w:drawing>
          <wp:inline distT="0" distB="0" distL="0" distR="0" wp14:anchorId="29522D5C" wp14:editId="779F950D">
            <wp:extent cx="6691630" cy="1017270"/>
            <wp:effectExtent l="0" t="0" r="0" b="0"/>
            <wp:docPr id="86" name="Hình ảnh 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10;&#10;Mô tả được tạo tự động"/>
                    <pic:cNvPicPr/>
                  </pic:nvPicPr>
                  <pic:blipFill>
                    <a:blip r:embed="rId93"/>
                    <a:stretch>
                      <a:fillRect/>
                    </a:stretch>
                  </pic:blipFill>
                  <pic:spPr>
                    <a:xfrm>
                      <a:off x="0" y="0"/>
                      <a:ext cx="6691630" cy="1017270"/>
                    </a:xfrm>
                    <a:prstGeom prst="rect">
                      <a:avLst/>
                    </a:prstGeom>
                  </pic:spPr>
                </pic:pic>
              </a:graphicData>
            </a:graphic>
          </wp:inline>
        </w:drawing>
      </w:r>
    </w:p>
    <w:p w14:paraId="11164E91" w14:textId="255461C1" w:rsidR="00B46699" w:rsidRDefault="00B46699" w:rsidP="00F30E22">
      <w:r>
        <w:t>Y12L1</w:t>
      </w:r>
      <w:r w:rsidR="00CC4AB7" w:rsidRPr="00CC4AB7">
        <w:rPr>
          <w:noProof/>
        </w:rPr>
        <w:drawing>
          <wp:inline distT="0" distB="0" distL="0" distR="0" wp14:anchorId="3136EAE7" wp14:editId="593FD674">
            <wp:extent cx="6691630" cy="1677670"/>
            <wp:effectExtent l="0" t="0" r="0" b="0"/>
            <wp:docPr id="87" name="Hình ảnh 8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descr="Ảnh có chứa văn bản&#10;&#10;Mô tả được tạo tự động"/>
                    <pic:cNvPicPr/>
                  </pic:nvPicPr>
                  <pic:blipFill>
                    <a:blip r:embed="rId94"/>
                    <a:stretch>
                      <a:fillRect/>
                    </a:stretch>
                  </pic:blipFill>
                  <pic:spPr>
                    <a:xfrm>
                      <a:off x="0" y="0"/>
                      <a:ext cx="6691630" cy="1677670"/>
                    </a:xfrm>
                    <a:prstGeom prst="rect">
                      <a:avLst/>
                    </a:prstGeom>
                  </pic:spPr>
                </pic:pic>
              </a:graphicData>
            </a:graphic>
          </wp:inline>
        </w:drawing>
      </w:r>
    </w:p>
    <w:p w14:paraId="2D82761A" w14:textId="7501C567" w:rsidR="00CC4AB7" w:rsidRDefault="00CC4AB7" w:rsidP="00F30E22">
      <w:r>
        <w:t>Y12L2</w:t>
      </w:r>
      <w:r w:rsidR="00142C3E" w:rsidRPr="00142C3E">
        <w:rPr>
          <w:noProof/>
        </w:rPr>
        <w:drawing>
          <wp:inline distT="0" distB="0" distL="0" distR="0" wp14:anchorId="5FFEFC0C" wp14:editId="18DA09A7">
            <wp:extent cx="6691630" cy="967740"/>
            <wp:effectExtent l="0" t="0" r="0" b="0"/>
            <wp:docPr id="88" name="Hình ảnh 8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descr="Ảnh có chứa văn bản&#10;&#10;Mô tả được tạo tự động"/>
                    <pic:cNvPicPr/>
                  </pic:nvPicPr>
                  <pic:blipFill>
                    <a:blip r:embed="rId95"/>
                    <a:stretch>
                      <a:fillRect/>
                    </a:stretch>
                  </pic:blipFill>
                  <pic:spPr>
                    <a:xfrm>
                      <a:off x="0" y="0"/>
                      <a:ext cx="6691630" cy="967740"/>
                    </a:xfrm>
                    <a:prstGeom prst="rect">
                      <a:avLst/>
                    </a:prstGeom>
                  </pic:spPr>
                </pic:pic>
              </a:graphicData>
            </a:graphic>
          </wp:inline>
        </w:drawing>
      </w:r>
    </w:p>
    <w:p w14:paraId="44F99773" w14:textId="51A68FEF" w:rsidR="00142C3E" w:rsidRDefault="00142C3E" w:rsidP="00F30E22">
      <w:r>
        <w:t>Y</w:t>
      </w:r>
      <w:r w:rsidR="00547A26">
        <w:t>11L1</w:t>
      </w:r>
      <w:r w:rsidR="00547A26" w:rsidRPr="00547A26">
        <w:rPr>
          <w:noProof/>
        </w:rPr>
        <w:drawing>
          <wp:inline distT="0" distB="0" distL="0" distR="0" wp14:anchorId="7DECB603" wp14:editId="64246E12">
            <wp:extent cx="6691630" cy="3653155"/>
            <wp:effectExtent l="0" t="0" r="0" b="0"/>
            <wp:docPr id="89" name="Hình ảnh 8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descr="Ảnh có chứa văn bản&#10;&#10;Mô tả được tạo tự động"/>
                    <pic:cNvPicPr/>
                  </pic:nvPicPr>
                  <pic:blipFill>
                    <a:blip r:embed="rId96"/>
                    <a:stretch>
                      <a:fillRect/>
                    </a:stretch>
                  </pic:blipFill>
                  <pic:spPr>
                    <a:xfrm>
                      <a:off x="0" y="0"/>
                      <a:ext cx="6691630" cy="3653155"/>
                    </a:xfrm>
                    <a:prstGeom prst="rect">
                      <a:avLst/>
                    </a:prstGeom>
                  </pic:spPr>
                </pic:pic>
              </a:graphicData>
            </a:graphic>
          </wp:inline>
        </w:drawing>
      </w:r>
    </w:p>
    <w:p w14:paraId="5BF11481" w14:textId="46CFA1E2" w:rsidR="00547A26" w:rsidRDefault="00547A26" w:rsidP="00F30E22">
      <w:r>
        <w:lastRenderedPageBreak/>
        <w:t>YLT2019</w:t>
      </w:r>
      <w:r w:rsidR="00710889" w:rsidRPr="00710889">
        <w:rPr>
          <w:noProof/>
        </w:rPr>
        <w:drawing>
          <wp:inline distT="0" distB="0" distL="0" distR="0" wp14:anchorId="3B763B9D" wp14:editId="00110A18">
            <wp:extent cx="6691630" cy="1228090"/>
            <wp:effectExtent l="0" t="0" r="0" b="0"/>
            <wp:docPr id="90" name="Hình ảnh 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văn bản&#10;&#10;Mô tả được tạo tự động"/>
                    <pic:cNvPicPr/>
                  </pic:nvPicPr>
                  <pic:blipFill>
                    <a:blip r:embed="rId97"/>
                    <a:stretch>
                      <a:fillRect/>
                    </a:stretch>
                  </pic:blipFill>
                  <pic:spPr>
                    <a:xfrm>
                      <a:off x="0" y="0"/>
                      <a:ext cx="6691630" cy="1228090"/>
                    </a:xfrm>
                    <a:prstGeom prst="rect">
                      <a:avLst/>
                    </a:prstGeom>
                  </pic:spPr>
                </pic:pic>
              </a:graphicData>
            </a:graphic>
          </wp:inline>
        </w:drawing>
      </w:r>
      <w:r w:rsidR="00B645CF" w:rsidRPr="00B645CF">
        <w:rPr>
          <w:noProof/>
        </w:rPr>
        <w:drawing>
          <wp:inline distT="0" distB="0" distL="0" distR="0" wp14:anchorId="2682310C" wp14:editId="0916D261">
            <wp:extent cx="6691630" cy="1384300"/>
            <wp:effectExtent l="0" t="0" r="0" b="0"/>
            <wp:docPr id="91" name="Hình ảnh 9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Ảnh có chứa văn bản&#10;&#10;Mô tả được tạo tự động"/>
                    <pic:cNvPicPr/>
                  </pic:nvPicPr>
                  <pic:blipFill>
                    <a:blip r:embed="rId98"/>
                    <a:stretch>
                      <a:fillRect/>
                    </a:stretch>
                  </pic:blipFill>
                  <pic:spPr>
                    <a:xfrm>
                      <a:off x="0" y="0"/>
                      <a:ext cx="6691630" cy="1384300"/>
                    </a:xfrm>
                    <a:prstGeom prst="rect">
                      <a:avLst/>
                    </a:prstGeom>
                  </pic:spPr>
                </pic:pic>
              </a:graphicData>
            </a:graphic>
          </wp:inline>
        </w:drawing>
      </w:r>
    </w:p>
    <w:p w14:paraId="73164551" w14:textId="72B2425F" w:rsidR="00710889" w:rsidRDefault="00710889" w:rsidP="00F30E22">
      <w:r>
        <w:t>YLT2018</w:t>
      </w:r>
      <w:r w:rsidR="00D111B4" w:rsidRPr="00D111B4">
        <w:rPr>
          <w:noProof/>
        </w:rPr>
        <w:drawing>
          <wp:inline distT="0" distB="0" distL="0" distR="0" wp14:anchorId="1D3F5951" wp14:editId="45A4D2E2">
            <wp:extent cx="6691630" cy="1116330"/>
            <wp:effectExtent l="0" t="0" r="0" b="0"/>
            <wp:docPr id="92" name="Hình ảnh 9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descr="Ảnh có chứa văn bản&#10;&#10;Mô tả được tạo tự động"/>
                    <pic:cNvPicPr/>
                  </pic:nvPicPr>
                  <pic:blipFill>
                    <a:blip r:embed="rId99"/>
                    <a:stretch>
                      <a:fillRect/>
                    </a:stretch>
                  </pic:blipFill>
                  <pic:spPr>
                    <a:xfrm>
                      <a:off x="0" y="0"/>
                      <a:ext cx="6691630" cy="1116330"/>
                    </a:xfrm>
                    <a:prstGeom prst="rect">
                      <a:avLst/>
                    </a:prstGeom>
                  </pic:spPr>
                </pic:pic>
              </a:graphicData>
            </a:graphic>
          </wp:inline>
        </w:drawing>
      </w:r>
    </w:p>
    <w:p w14:paraId="75F44A27" w14:textId="77777777" w:rsidR="00FF2C4A" w:rsidRDefault="00FF2C4A" w:rsidP="00F30E22">
      <w:pPr>
        <w:rPr>
          <w:ins w:id="0" w:author="{9105EF34-A56E-4CC9-B488-5037B40836DC}" w:date="2021-11-17T10:42:00Z"/>
        </w:rPr>
      </w:pPr>
    </w:p>
    <w:sectPr w:rsidR="00FF2C4A" w:rsidSect="00B46AFD">
      <w:pgSz w:w="12240" w:h="15840"/>
      <w:pgMar w:top="851" w:right="851" w:bottom="284"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572AB" w14:textId="77777777" w:rsidR="00DB59D6" w:rsidRDefault="00DB59D6" w:rsidP="005B394A">
      <w:pPr>
        <w:spacing w:after="0" w:line="240" w:lineRule="auto"/>
      </w:pPr>
      <w:r>
        <w:separator/>
      </w:r>
    </w:p>
  </w:endnote>
  <w:endnote w:type="continuationSeparator" w:id="0">
    <w:p w14:paraId="373EB4FC" w14:textId="77777777" w:rsidR="00DB59D6" w:rsidRDefault="00DB59D6" w:rsidP="005B394A">
      <w:pPr>
        <w:spacing w:after="0" w:line="240" w:lineRule="auto"/>
      </w:pPr>
      <w:r>
        <w:continuationSeparator/>
      </w:r>
    </w:p>
  </w:endnote>
  <w:endnote w:type="continuationNotice" w:id="1">
    <w:p w14:paraId="76D225CC" w14:textId="77777777" w:rsidR="00DB59D6" w:rsidRDefault="00DB59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EC35D" w14:textId="77777777" w:rsidR="00DB59D6" w:rsidRDefault="00DB59D6" w:rsidP="005B394A">
      <w:pPr>
        <w:spacing w:after="0" w:line="240" w:lineRule="auto"/>
      </w:pPr>
      <w:r>
        <w:separator/>
      </w:r>
    </w:p>
  </w:footnote>
  <w:footnote w:type="continuationSeparator" w:id="0">
    <w:p w14:paraId="2B97333E" w14:textId="77777777" w:rsidR="00DB59D6" w:rsidRDefault="00DB59D6" w:rsidP="005B394A">
      <w:pPr>
        <w:spacing w:after="0" w:line="240" w:lineRule="auto"/>
      </w:pPr>
      <w:r>
        <w:continuationSeparator/>
      </w:r>
    </w:p>
  </w:footnote>
  <w:footnote w:type="continuationNotice" w:id="1">
    <w:p w14:paraId="216ED0E2" w14:textId="77777777" w:rsidR="00DB59D6" w:rsidRDefault="00DB59D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268EE"/>
    <w:multiLevelType w:val="hybridMultilevel"/>
    <w:tmpl w:val="F3803D64"/>
    <w:lvl w:ilvl="0" w:tplc="6E402FC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7A23DB"/>
    <w:multiLevelType w:val="hybridMultilevel"/>
    <w:tmpl w:val="82F80AEC"/>
    <w:lvl w:ilvl="0" w:tplc="3CD29EB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D683C"/>
    <w:multiLevelType w:val="hybridMultilevel"/>
    <w:tmpl w:val="A99E839C"/>
    <w:lvl w:ilvl="0" w:tplc="5F72209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527C7B"/>
    <w:multiLevelType w:val="hybridMultilevel"/>
    <w:tmpl w:val="0F46409C"/>
    <w:lvl w:ilvl="0" w:tplc="ECE8304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DE7950"/>
    <w:rsid w:val="00002653"/>
    <w:rsid w:val="00002A92"/>
    <w:rsid w:val="00003876"/>
    <w:rsid w:val="0000469C"/>
    <w:rsid w:val="00010C36"/>
    <w:rsid w:val="000145B5"/>
    <w:rsid w:val="00015CCA"/>
    <w:rsid w:val="00017250"/>
    <w:rsid w:val="00017FA9"/>
    <w:rsid w:val="00020440"/>
    <w:rsid w:val="0002189C"/>
    <w:rsid w:val="0002295B"/>
    <w:rsid w:val="000237AE"/>
    <w:rsid w:val="00025110"/>
    <w:rsid w:val="00026146"/>
    <w:rsid w:val="000314BB"/>
    <w:rsid w:val="000334BE"/>
    <w:rsid w:val="00033CC4"/>
    <w:rsid w:val="00034320"/>
    <w:rsid w:val="00035D21"/>
    <w:rsid w:val="00037B7C"/>
    <w:rsid w:val="00040039"/>
    <w:rsid w:val="00041D2E"/>
    <w:rsid w:val="00043474"/>
    <w:rsid w:val="000445DD"/>
    <w:rsid w:val="00045A8D"/>
    <w:rsid w:val="000469E7"/>
    <w:rsid w:val="000502E0"/>
    <w:rsid w:val="00050923"/>
    <w:rsid w:val="00052882"/>
    <w:rsid w:val="000531ED"/>
    <w:rsid w:val="00053419"/>
    <w:rsid w:val="000549AA"/>
    <w:rsid w:val="00056A58"/>
    <w:rsid w:val="00056AD2"/>
    <w:rsid w:val="0006429E"/>
    <w:rsid w:val="0006471A"/>
    <w:rsid w:val="00066762"/>
    <w:rsid w:val="00071D07"/>
    <w:rsid w:val="0007227E"/>
    <w:rsid w:val="00072778"/>
    <w:rsid w:val="00072D45"/>
    <w:rsid w:val="00075852"/>
    <w:rsid w:val="000775BE"/>
    <w:rsid w:val="00082595"/>
    <w:rsid w:val="00083894"/>
    <w:rsid w:val="00086594"/>
    <w:rsid w:val="00086642"/>
    <w:rsid w:val="0008739A"/>
    <w:rsid w:val="000878FB"/>
    <w:rsid w:val="00087D6F"/>
    <w:rsid w:val="00087F32"/>
    <w:rsid w:val="00092590"/>
    <w:rsid w:val="00092CF4"/>
    <w:rsid w:val="000977CA"/>
    <w:rsid w:val="00097E46"/>
    <w:rsid w:val="000A0E56"/>
    <w:rsid w:val="000A29F9"/>
    <w:rsid w:val="000A6823"/>
    <w:rsid w:val="000A735D"/>
    <w:rsid w:val="000A7BF2"/>
    <w:rsid w:val="000B0968"/>
    <w:rsid w:val="000B429A"/>
    <w:rsid w:val="000B5382"/>
    <w:rsid w:val="000B53C9"/>
    <w:rsid w:val="000B559B"/>
    <w:rsid w:val="000B69DE"/>
    <w:rsid w:val="000B79D2"/>
    <w:rsid w:val="000C1A64"/>
    <w:rsid w:val="000C3FE4"/>
    <w:rsid w:val="000C5647"/>
    <w:rsid w:val="000C6C45"/>
    <w:rsid w:val="000C7065"/>
    <w:rsid w:val="000D049B"/>
    <w:rsid w:val="000D2411"/>
    <w:rsid w:val="000D25B1"/>
    <w:rsid w:val="000D2600"/>
    <w:rsid w:val="000D2D8F"/>
    <w:rsid w:val="000D35AB"/>
    <w:rsid w:val="000D388A"/>
    <w:rsid w:val="000D574A"/>
    <w:rsid w:val="000D69D0"/>
    <w:rsid w:val="000D6BF4"/>
    <w:rsid w:val="000E1739"/>
    <w:rsid w:val="000E3334"/>
    <w:rsid w:val="000E4562"/>
    <w:rsid w:val="000E5E78"/>
    <w:rsid w:val="000E6D08"/>
    <w:rsid w:val="000F4536"/>
    <w:rsid w:val="000F4BE7"/>
    <w:rsid w:val="001014D4"/>
    <w:rsid w:val="00103D11"/>
    <w:rsid w:val="0010445C"/>
    <w:rsid w:val="001060D3"/>
    <w:rsid w:val="00112B62"/>
    <w:rsid w:val="00114432"/>
    <w:rsid w:val="00114921"/>
    <w:rsid w:val="001206FE"/>
    <w:rsid w:val="001215A8"/>
    <w:rsid w:val="00122843"/>
    <w:rsid w:val="00122C39"/>
    <w:rsid w:val="0012488F"/>
    <w:rsid w:val="001252AF"/>
    <w:rsid w:val="00125897"/>
    <w:rsid w:val="001258F0"/>
    <w:rsid w:val="0013226A"/>
    <w:rsid w:val="0013521B"/>
    <w:rsid w:val="00135696"/>
    <w:rsid w:val="001374A7"/>
    <w:rsid w:val="00140BD3"/>
    <w:rsid w:val="00142C3E"/>
    <w:rsid w:val="00142C64"/>
    <w:rsid w:val="00143FEB"/>
    <w:rsid w:val="00144137"/>
    <w:rsid w:val="00145034"/>
    <w:rsid w:val="001452C6"/>
    <w:rsid w:val="0014615A"/>
    <w:rsid w:val="0014653C"/>
    <w:rsid w:val="00150E12"/>
    <w:rsid w:val="0015189E"/>
    <w:rsid w:val="001571B1"/>
    <w:rsid w:val="001574B2"/>
    <w:rsid w:val="001575E8"/>
    <w:rsid w:val="00162346"/>
    <w:rsid w:val="0016432D"/>
    <w:rsid w:val="00164C69"/>
    <w:rsid w:val="00165582"/>
    <w:rsid w:val="0016594E"/>
    <w:rsid w:val="001664B3"/>
    <w:rsid w:val="00166EBC"/>
    <w:rsid w:val="001673B0"/>
    <w:rsid w:val="001679D4"/>
    <w:rsid w:val="00170D51"/>
    <w:rsid w:val="00174B8E"/>
    <w:rsid w:val="00175345"/>
    <w:rsid w:val="0018064D"/>
    <w:rsid w:val="00180BD1"/>
    <w:rsid w:val="00181E7B"/>
    <w:rsid w:val="00182D48"/>
    <w:rsid w:val="00182F2B"/>
    <w:rsid w:val="00186563"/>
    <w:rsid w:val="00186FC7"/>
    <w:rsid w:val="00190F59"/>
    <w:rsid w:val="00192071"/>
    <w:rsid w:val="00194D13"/>
    <w:rsid w:val="001950D5"/>
    <w:rsid w:val="00195554"/>
    <w:rsid w:val="001A2699"/>
    <w:rsid w:val="001A35FA"/>
    <w:rsid w:val="001A7EC8"/>
    <w:rsid w:val="001B0158"/>
    <w:rsid w:val="001B1EC7"/>
    <w:rsid w:val="001B39FA"/>
    <w:rsid w:val="001B491C"/>
    <w:rsid w:val="001B5923"/>
    <w:rsid w:val="001B663E"/>
    <w:rsid w:val="001B6955"/>
    <w:rsid w:val="001B6986"/>
    <w:rsid w:val="001C10FF"/>
    <w:rsid w:val="001C3126"/>
    <w:rsid w:val="001C3506"/>
    <w:rsid w:val="001C3517"/>
    <w:rsid w:val="001C495B"/>
    <w:rsid w:val="001C499B"/>
    <w:rsid w:val="001C51DF"/>
    <w:rsid w:val="001C5CE5"/>
    <w:rsid w:val="001C69E6"/>
    <w:rsid w:val="001C7BA4"/>
    <w:rsid w:val="001D06A3"/>
    <w:rsid w:val="001D17E7"/>
    <w:rsid w:val="001D1886"/>
    <w:rsid w:val="001D227E"/>
    <w:rsid w:val="001D250F"/>
    <w:rsid w:val="001D2813"/>
    <w:rsid w:val="001D5D52"/>
    <w:rsid w:val="001D7C6F"/>
    <w:rsid w:val="001E1062"/>
    <w:rsid w:val="001E144E"/>
    <w:rsid w:val="001E245B"/>
    <w:rsid w:val="001E24B4"/>
    <w:rsid w:val="001E28BF"/>
    <w:rsid w:val="001E3496"/>
    <w:rsid w:val="001E4952"/>
    <w:rsid w:val="001E4EEB"/>
    <w:rsid w:val="001E6660"/>
    <w:rsid w:val="001F5812"/>
    <w:rsid w:val="001F5916"/>
    <w:rsid w:val="001F5C99"/>
    <w:rsid w:val="0020030C"/>
    <w:rsid w:val="00200784"/>
    <w:rsid w:val="00201D62"/>
    <w:rsid w:val="00203FF0"/>
    <w:rsid w:val="002040D0"/>
    <w:rsid w:val="002052ED"/>
    <w:rsid w:val="00205568"/>
    <w:rsid w:val="00205614"/>
    <w:rsid w:val="002061BB"/>
    <w:rsid w:val="002064D1"/>
    <w:rsid w:val="002075AA"/>
    <w:rsid w:val="002075CB"/>
    <w:rsid w:val="00207A6A"/>
    <w:rsid w:val="00210C6C"/>
    <w:rsid w:val="00211422"/>
    <w:rsid w:val="00213377"/>
    <w:rsid w:val="00213A22"/>
    <w:rsid w:val="00213E78"/>
    <w:rsid w:val="002149A1"/>
    <w:rsid w:val="00214DF2"/>
    <w:rsid w:val="002162AE"/>
    <w:rsid w:val="00217CC0"/>
    <w:rsid w:val="0022079A"/>
    <w:rsid w:val="00221014"/>
    <w:rsid w:val="00221CEB"/>
    <w:rsid w:val="00223EA3"/>
    <w:rsid w:val="002247D2"/>
    <w:rsid w:val="00226DA7"/>
    <w:rsid w:val="0022742D"/>
    <w:rsid w:val="00231577"/>
    <w:rsid w:val="0023184D"/>
    <w:rsid w:val="00233216"/>
    <w:rsid w:val="00233EC6"/>
    <w:rsid w:val="00235BC4"/>
    <w:rsid w:val="00235F8E"/>
    <w:rsid w:val="002360A1"/>
    <w:rsid w:val="00242B3F"/>
    <w:rsid w:val="00246170"/>
    <w:rsid w:val="00246CCB"/>
    <w:rsid w:val="0025060E"/>
    <w:rsid w:val="002528D7"/>
    <w:rsid w:val="00257E9D"/>
    <w:rsid w:val="00260482"/>
    <w:rsid w:val="002604EB"/>
    <w:rsid w:val="00260527"/>
    <w:rsid w:val="00263341"/>
    <w:rsid w:val="002655A5"/>
    <w:rsid w:val="00270FB5"/>
    <w:rsid w:val="00271061"/>
    <w:rsid w:val="0027156B"/>
    <w:rsid w:val="00272519"/>
    <w:rsid w:val="00281F35"/>
    <w:rsid w:val="00281FE4"/>
    <w:rsid w:val="002822FD"/>
    <w:rsid w:val="00282A20"/>
    <w:rsid w:val="00283B6D"/>
    <w:rsid w:val="00283CCD"/>
    <w:rsid w:val="00285531"/>
    <w:rsid w:val="0028644C"/>
    <w:rsid w:val="002872CB"/>
    <w:rsid w:val="00287ECF"/>
    <w:rsid w:val="00291224"/>
    <w:rsid w:val="002914CB"/>
    <w:rsid w:val="00291E43"/>
    <w:rsid w:val="00292634"/>
    <w:rsid w:val="00292A55"/>
    <w:rsid w:val="0029326F"/>
    <w:rsid w:val="00294C27"/>
    <w:rsid w:val="00295603"/>
    <w:rsid w:val="002959AC"/>
    <w:rsid w:val="002964F7"/>
    <w:rsid w:val="00297BD6"/>
    <w:rsid w:val="002A0C29"/>
    <w:rsid w:val="002A1842"/>
    <w:rsid w:val="002A1917"/>
    <w:rsid w:val="002A1F75"/>
    <w:rsid w:val="002A3284"/>
    <w:rsid w:val="002A6211"/>
    <w:rsid w:val="002A6CA4"/>
    <w:rsid w:val="002B14F2"/>
    <w:rsid w:val="002B2282"/>
    <w:rsid w:val="002B3143"/>
    <w:rsid w:val="002B321B"/>
    <w:rsid w:val="002B5C04"/>
    <w:rsid w:val="002B6D64"/>
    <w:rsid w:val="002B713D"/>
    <w:rsid w:val="002C1A35"/>
    <w:rsid w:val="002C1EC8"/>
    <w:rsid w:val="002C2B40"/>
    <w:rsid w:val="002C502E"/>
    <w:rsid w:val="002C6FCD"/>
    <w:rsid w:val="002C74FE"/>
    <w:rsid w:val="002C79D6"/>
    <w:rsid w:val="002C7C51"/>
    <w:rsid w:val="002D06E1"/>
    <w:rsid w:val="002D5490"/>
    <w:rsid w:val="002D5F01"/>
    <w:rsid w:val="002D6714"/>
    <w:rsid w:val="002E02C3"/>
    <w:rsid w:val="002E0743"/>
    <w:rsid w:val="002E138F"/>
    <w:rsid w:val="002E196A"/>
    <w:rsid w:val="002E3872"/>
    <w:rsid w:val="002E69C9"/>
    <w:rsid w:val="002E7029"/>
    <w:rsid w:val="002E76F1"/>
    <w:rsid w:val="002E7990"/>
    <w:rsid w:val="002F0AB9"/>
    <w:rsid w:val="002F3F60"/>
    <w:rsid w:val="002F4FC6"/>
    <w:rsid w:val="002F590F"/>
    <w:rsid w:val="002F7E90"/>
    <w:rsid w:val="003014F0"/>
    <w:rsid w:val="00301E40"/>
    <w:rsid w:val="00303DAE"/>
    <w:rsid w:val="00305C98"/>
    <w:rsid w:val="00306BEF"/>
    <w:rsid w:val="00307A08"/>
    <w:rsid w:val="00307B34"/>
    <w:rsid w:val="00311F95"/>
    <w:rsid w:val="0031485E"/>
    <w:rsid w:val="0031537A"/>
    <w:rsid w:val="003202CC"/>
    <w:rsid w:val="00331517"/>
    <w:rsid w:val="00332BB6"/>
    <w:rsid w:val="00341D2C"/>
    <w:rsid w:val="00347281"/>
    <w:rsid w:val="00347562"/>
    <w:rsid w:val="00350D2E"/>
    <w:rsid w:val="00351D4D"/>
    <w:rsid w:val="003542B7"/>
    <w:rsid w:val="00356105"/>
    <w:rsid w:val="003565CB"/>
    <w:rsid w:val="00356A8B"/>
    <w:rsid w:val="003571F0"/>
    <w:rsid w:val="003573DF"/>
    <w:rsid w:val="00360A16"/>
    <w:rsid w:val="00360FA1"/>
    <w:rsid w:val="003616B7"/>
    <w:rsid w:val="003667A8"/>
    <w:rsid w:val="00370A7C"/>
    <w:rsid w:val="00370D84"/>
    <w:rsid w:val="00371BB6"/>
    <w:rsid w:val="003729C9"/>
    <w:rsid w:val="00372A78"/>
    <w:rsid w:val="003732E2"/>
    <w:rsid w:val="00373500"/>
    <w:rsid w:val="00374063"/>
    <w:rsid w:val="003744F9"/>
    <w:rsid w:val="003746F7"/>
    <w:rsid w:val="00374E35"/>
    <w:rsid w:val="00376581"/>
    <w:rsid w:val="00380A9A"/>
    <w:rsid w:val="00387569"/>
    <w:rsid w:val="00387D90"/>
    <w:rsid w:val="00390822"/>
    <w:rsid w:val="00390B03"/>
    <w:rsid w:val="00392124"/>
    <w:rsid w:val="00392C6A"/>
    <w:rsid w:val="00393CDF"/>
    <w:rsid w:val="00394949"/>
    <w:rsid w:val="00394E2F"/>
    <w:rsid w:val="003968D3"/>
    <w:rsid w:val="003A175B"/>
    <w:rsid w:val="003A4218"/>
    <w:rsid w:val="003A43ED"/>
    <w:rsid w:val="003A4B66"/>
    <w:rsid w:val="003A517A"/>
    <w:rsid w:val="003A5809"/>
    <w:rsid w:val="003A7589"/>
    <w:rsid w:val="003A7C6B"/>
    <w:rsid w:val="003B0094"/>
    <w:rsid w:val="003B038F"/>
    <w:rsid w:val="003B1551"/>
    <w:rsid w:val="003B21CD"/>
    <w:rsid w:val="003B2A8A"/>
    <w:rsid w:val="003B37C7"/>
    <w:rsid w:val="003B477B"/>
    <w:rsid w:val="003B5A0D"/>
    <w:rsid w:val="003B5E00"/>
    <w:rsid w:val="003C04F1"/>
    <w:rsid w:val="003C2001"/>
    <w:rsid w:val="003C2CF1"/>
    <w:rsid w:val="003C3104"/>
    <w:rsid w:val="003C33BA"/>
    <w:rsid w:val="003C482C"/>
    <w:rsid w:val="003C6AC7"/>
    <w:rsid w:val="003C6B6E"/>
    <w:rsid w:val="003C6B94"/>
    <w:rsid w:val="003C7E69"/>
    <w:rsid w:val="003D182E"/>
    <w:rsid w:val="003D2A45"/>
    <w:rsid w:val="003D38AA"/>
    <w:rsid w:val="003D4392"/>
    <w:rsid w:val="003D4C32"/>
    <w:rsid w:val="003D5F78"/>
    <w:rsid w:val="003E000A"/>
    <w:rsid w:val="003E1640"/>
    <w:rsid w:val="003E1DC0"/>
    <w:rsid w:val="003E2691"/>
    <w:rsid w:val="003E3FEB"/>
    <w:rsid w:val="003E44D5"/>
    <w:rsid w:val="003E4FCB"/>
    <w:rsid w:val="003E5648"/>
    <w:rsid w:val="003E5C50"/>
    <w:rsid w:val="003E5E5E"/>
    <w:rsid w:val="003E6F54"/>
    <w:rsid w:val="003F01FD"/>
    <w:rsid w:val="003F1014"/>
    <w:rsid w:val="003F20AF"/>
    <w:rsid w:val="003F4BC5"/>
    <w:rsid w:val="003F4CFF"/>
    <w:rsid w:val="003F4ED3"/>
    <w:rsid w:val="003F5231"/>
    <w:rsid w:val="003F5594"/>
    <w:rsid w:val="003F6A51"/>
    <w:rsid w:val="00400653"/>
    <w:rsid w:val="00400C86"/>
    <w:rsid w:val="00410B76"/>
    <w:rsid w:val="004116AC"/>
    <w:rsid w:val="00413E17"/>
    <w:rsid w:val="00414A67"/>
    <w:rsid w:val="00420758"/>
    <w:rsid w:val="00420E87"/>
    <w:rsid w:val="00421169"/>
    <w:rsid w:val="00422858"/>
    <w:rsid w:val="00422C41"/>
    <w:rsid w:val="004242B6"/>
    <w:rsid w:val="00424FA9"/>
    <w:rsid w:val="004263C1"/>
    <w:rsid w:val="00426B6B"/>
    <w:rsid w:val="00427051"/>
    <w:rsid w:val="00427B9E"/>
    <w:rsid w:val="00430F23"/>
    <w:rsid w:val="00431D5A"/>
    <w:rsid w:val="00433B68"/>
    <w:rsid w:val="00433D43"/>
    <w:rsid w:val="0043411C"/>
    <w:rsid w:val="00436277"/>
    <w:rsid w:val="004362ED"/>
    <w:rsid w:val="00442B21"/>
    <w:rsid w:val="0044463E"/>
    <w:rsid w:val="00446314"/>
    <w:rsid w:val="00446574"/>
    <w:rsid w:val="004523D2"/>
    <w:rsid w:val="00452EAE"/>
    <w:rsid w:val="0046201D"/>
    <w:rsid w:val="00463B96"/>
    <w:rsid w:val="00465DE8"/>
    <w:rsid w:val="00467169"/>
    <w:rsid w:val="00470BE1"/>
    <w:rsid w:val="00472872"/>
    <w:rsid w:val="00472CB3"/>
    <w:rsid w:val="00474754"/>
    <w:rsid w:val="00475DCA"/>
    <w:rsid w:val="0048085B"/>
    <w:rsid w:val="00481C1C"/>
    <w:rsid w:val="00484F8D"/>
    <w:rsid w:val="00485008"/>
    <w:rsid w:val="00486B27"/>
    <w:rsid w:val="00493400"/>
    <w:rsid w:val="00497440"/>
    <w:rsid w:val="00497E43"/>
    <w:rsid w:val="004A17D4"/>
    <w:rsid w:val="004A1DCB"/>
    <w:rsid w:val="004A2383"/>
    <w:rsid w:val="004A2CBA"/>
    <w:rsid w:val="004A36DE"/>
    <w:rsid w:val="004A3DC2"/>
    <w:rsid w:val="004A4B24"/>
    <w:rsid w:val="004A597B"/>
    <w:rsid w:val="004A7097"/>
    <w:rsid w:val="004B10FF"/>
    <w:rsid w:val="004B30E4"/>
    <w:rsid w:val="004B3873"/>
    <w:rsid w:val="004B42AF"/>
    <w:rsid w:val="004B438B"/>
    <w:rsid w:val="004B506C"/>
    <w:rsid w:val="004C0967"/>
    <w:rsid w:val="004C516D"/>
    <w:rsid w:val="004C5F72"/>
    <w:rsid w:val="004C70D4"/>
    <w:rsid w:val="004D0763"/>
    <w:rsid w:val="004D3541"/>
    <w:rsid w:val="004D371D"/>
    <w:rsid w:val="004D42EF"/>
    <w:rsid w:val="004D4D5A"/>
    <w:rsid w:val="004D5508"/>
    <w:rsid w:val="004D7E4D"/>
    <w:rsid w:val="004E21F7"/>
    <w:rsid w:val="004E268A"/>
    <w:rsid w:val="004E28C1"/>
    <w:rsid w:val="004E71B1"/>
    <w:rsid w:val="004F347C"/>
    <w:rsid w:val="004F36D2"/>
    <w:rsid w:val="004F48C7"/>
    <w:rsid w:val="004F4E9C"/>
    <w:rsid w:val="004F53B7"/>
    <w:rsid w:val="004F7571"/>
    <w:rsid w:val="004F7A6D"/>
    <w:rsid w:val="004F7D4F"/>
    <w:rsid w:val="00500416"/>
    <w:rsid w:val="00505DBB"/>
    <w:rsid w:val="00506CF3"/>
    <w:rsid w:val="00507F9E"/>
    <w:rsid w:val="00510757"/>
    <w:rsid w:val="0051184E"/>
    <w:rsid w:val="00512A89"/>
    <w:rsid w:val="005131C6"/>
    <w:rsid w:val="00513648"/>
    <w:rsid w:val="005166C1"/>
    <w:rsid w:val="0051788D"/>
    <w:rsid w:val="00521212"/>
    <w:rsid w:val="0052625E"/>
    <w:rsid w:val="00526752"/>
    <w:rsid w:val="00526BD0"/>
    <w:rsid w:val="00527303"/>
    <w:rsid w:val="0053061C"/>
    <w:rsid w:val="005346C2"/>
    <w:rsid w:val="00535AE2"/>
    <w:rsid w:val="0053685B"/>
    <w:rsid w:val="00541906"/>
    <w:rsid w:val="005452BE"/>
    <w:rsid w:val="00545F3B"/>
    <w:rsid w:val="005466B0"/>
    <w:rsid w:val="0054678E"/>
    <w:rsid w:val="00547A26"/>
    <w:rsid w:val="00550A75"/>
    <w:rsid w:val="00550ADD"/>
    <w:rsid w:val="00552B98"/>
    <w:rsid w:val="005566F2"/>
    <w:rsid w:val="00556731"/>
    <w:rsid w:val="00560C49"/>
    <w:rsid w:val="00562234"/>
    <w:rsid w:val="005623D3"/>
    <w:rsid w:val="005645D8"/>
    <w:rsid w:val="00564CD9"/>
    <w:rsid w:val="005705A1"/>
    <w:rsid w:val="00570AA7"/>
    <w:rsid w:val="005718D9"/>
    <w:rsid w:val="005724D6"/>
    <w:rsid w:val="00572579"/>
    <w:rsid w:val="00573584"/>
    <w:rsid w:val="005737D3"/>
    <w:rsid w:val="00575FFD"/>
    <w:rsid w:val="00581745"/>
    <w:rsid w:val="00581DDE"/>
    <w:rsid w:val="00582A0F"/>
    <w:rsid w:val="00583937"/>
    <w:rsid w:val="00584980"/>
    <w:rsid w:val="00584AC4"/>
    <w:rsid w:val="00585784"/>
    <w:rsid w:val="005865ED"/>
    <w:rsid w:val="00592B73"/>
    <w:rsid w:val="00593CF9"/>
    <w:rsid w:val="0059470C"/>
    <w:rsid w:val="00594FE1"/>
    <w:rsid w:val="00595360"/>
    <w:rsid w:val="00596E4F"/>
    <w:rsid w:val="005A00FA"/>
    <w:rsid w:val="005A0279"/>
    <w:rsid w:val="005A0BBC"/>
    <w:rsid w:val="005A2983"/>
    <w:rsid w:val="005A474E"/>
    <w:rsid w:val="005A5E65"/>
    <w:rsid w:val="005B03C3"/>
    <w:rsid w:val="005B17FE"/>
    <w:rsid w:val="005B2438"/>
    <w:rsid w:val="005B2EC5"/>
    <w:rsid w:val="005B394A"/>
    <w:rsid w:val="005B40D1"/>
    <w:rsid w:val="005B71C8"/>
    <w:rsid w:val="005C001D"/>
    <w:rsid w:val="005C09B4"/>
    <w:rsid w:val="005C0A97"/>
    <w:rsid w:val="005C0AE3"/>
    <w:rsid w:val="005C1376"/>
    <w:rsid w:val="005C19E4"/>
    <w:rsid w:val="005C294C"/>
    <w:rsid w:val="005C664A"/>
    <w:rsid w:val="005D1A4D"/>
    <w:rsid w:val="005D37D9"/>
    <w:rsid w:val="005E3246"/>
    <w:rsid w:val="005E38CE"/>
    <w:rsid w:val="005E3DC7"/>
    <w:rsid w:val="005E56DE"/>
    <w:rsid w:val="005E732C"/>
    <w:rsid w:val="005F02C1"/>
    <w:rsid w:val="005F21A6"/>
    <w:rsid w:val="005F362B"/>
    <w:rsid w:val="005F3D5D"/>
    <w:rsid w:val="005F4743"/>
    <w:rsid w:val="005F4E6B"/>
    <w:rsid w:val="0060121E"/>
    <w:rsid w:val="006059D7"/>
    <w:rsid w:val="0060682D"/>
    <w:rsid w:val="00615957"/>
    <w:rsid w:val="00615CA6"/>
    <w:rsid w:val="00620485"/>
    <w:rsid w:val="006213E9"/>
    <w:rsid w:val="0062168D"/>
    <w:rsid w:val="00621B55"/>
    <w:rsid w:val="00621E1A"/>
    <w:rsid w:val="00622E80"/>
    <w:rsid w:val="00625337"/>
    <w:rsid w:val="00626E1B"/>
    <w:rsid w:val="00630595"/>
    <w:rsid w:val="00631E1A"/>
    <w:rsid w:val="006325CB"/>
    <w:rsid w:val="00634113"/>
    <w:rsid w:val="00635A82"/>
    <w:rsid w:val="00636028"/>
    <w:rsid w:val="00637712"/>
    <w:rsid w:val="00641CDE"/>
    <w:rsid w:val="006515EA"/>
    <w:rsid w:val="006523F9"/>
    <w:rsid w:val="00652B0E"/>
    <w:rsid w:val="00653336"/>
    <w:rsid w:val="00654E9A"/>
    <w:rsid w:val="00656BAC"/>
    <w:rsid w:val="00657CFC"/>
    <w:rsid w:val="00661577"/>
    <w:rsid w:val="00661639"/>
    <w:rsid w:val="00662ABD"/>
    <w:rsid w:val="00662BDE"/>
    <w:rsid w:val="006642DF"/>
    <w:rsid w:val="00666463"/>
    <w:rsid w:val="00671A74"/>
    <w:rsid w:val="00671A95"/>
    <w:rsid w:val="0067317A"/>
    <w:rsid w:val="0067335B"/>
    <w:rsid w:val="00677B58"/>
    <w:rsid w:val="00683529"/>
    <w:rsid w:val="0068648E"/>
    <w:rsid w:val="00686C8A"/>
    <w:rsid w:val="0068749C"/>
    <w:rsid w:val="00687B0A"/>
    <w:rsid w:val="00687E86"/>
    <w:rsid w:val="00690464"/>
    <w:rsid w:val="00693F95"/>
    <w:rsid w:val="006957E3"/>
    <w:rsid w:val="00695FAF"/>
    <w:rsid w:val="00697691"/>
    <w:rsid w:val="006A31BB"/>
    <w:rsid w:val="006A330E"/>
    <w:rsid w:val="006A4807"/>
    <w:rsid w:val="006A54A3"/>
    <w:rsid w:val="006A5DA7"/>
    <w:rsid w:val="006A6315"/>
    <w:rsid w:val="006A7871"/>
    <w:rsid w:val="006B0E6E"/>
    <w:rsid w:val="006B24CE"/>
    <w:rsid w:val="006B37B4"/>
    <w:rsid w:val="006B438E"/>
    <w:rsid w:val="006B43B6"/>
    <w:rsid w:val="006B4DE4"/>
    <w:rsid w:val="006B52D5"/>
    <w:rsid w:val="006B59B3"/>
    <w:rsid w:val="006B6E0F"/>
    <w:rsid w:val="006B7B3D"/>
    <w:rsid w:val="006C09A7"/>
    <w:rsid w:val="006C3F2F"/>
    <w:rsid w:val="006C5517"/>
    <w:rsid w:val="006C5CD4"/>
    <w:rsid w:val="006C5E7B"/>
    <w:rsid w:val="006C6C67"/>
    <w:rsid w:val="006D1CC6"/>
    <w:rsid w:val="006D20F6"/>
    <w:rsid w:val="006D2156"/>
    <w:rsid w:val="006D41E3"/>
    <w:rsid w:val="006D49B3"/>
    <w:rsid w:val="006D5878"/>
    <w:rsid w:val="006D7363"/>
    <w:rsid w:val="006E07AC"/>
    <w:rsid w:val="006E08CF"/>
    <w:rsid w:val="006E1232"/>
    <w:rsid w:val="006E1A23"/>
    <w:rsid w:val="006E275E"/>
    <w:rsid w:val="006F0703"/>
    <w:rsid w:val="006F0C54"/>
    <w:rsid w:val="006F13A9"/>
    <w:rsid w:val="006F2D73"/>
    <w:rsid w:val="006F3B46"/>
    <w:rsid w:val="006F5139"/>
    <w:rsid w:val="00702D84"/>
    <w:rsid w:val="00703929"/>
    <w:rsid w:val="00703D04"/>
    <w:rsid w:val="0070502E"/>
    <w:rsid w:val="00706D0C"/>
    <w:rsid w:val="007071B8"/>
    <w:rsid w:val="00707A1B"/>
    <w:rsid w:val="0071066A"/>
    <w:rsid w:val="00710889"/>
    <w:rsid w:val="007132C3"/>
    <w:rsid w:val="00714983"/>
    <w:rsid w:val="007156B9"/>
    <w:rsid w:val="00715E3D"/>
    <w:rsid w:val="00717CA0"/>
    <w:rsid w:val="00720449"/>
    <w:rsid w:val="00722A59"/>
    <w:rsid w:val="00722FA4"/>
    <w:rsid w:val="0073064A"/>
    <w:rsid w:val="00732628"/>
    <w:rsid w:val="00732EA0"/>
    <w:rsid w:val="00735FA7"/>
    <w:rsid w:val="007427D6"/>
    <w:rsid w:val="00746CB8"/>
    <w:rsid w:val="00747230"/>
    <w:rsid w:val="0075104C"/>
    <w:rsid w:val="00751798"/>
    <w:rsid w:val="00752BAE"/>
    <w:rsid w:val="00753A2A"/>
    <w:rsid w:val="00753A39"/>
    <w:rsid w:val="007547F8"/>
    <w:rsid w:val="007551DE"/>
    <w:rsid w:val="0076015D"/>
    <w:rsid w:val="00762AFB"/>
    <w:rsid w:val="00763CF0"/>
    <w:rsid w:val="007643F5"/>
    <w:rsid w:val="00766149"/>
    <w:rsid w:val="0077543A"/>
    <w:rsid w:val="007803D1"/>
    <w:rsid w:val="00782F15"/>
    <w:rsid w:val="007837DB"/>
    <w:rsid w:val="007838B2"/>
    <w:rsid w:val="00784FCE"/>
    <w:rsid w:val="00785902"/>
    <w:rsid w:val="0078717E"/>
    <w:rsid w:val="00790BA9"/>
    <w:rsid w:val="00791D56"/>
    <w:rsid w:val="007922D2"/>
    <w:rsid w:val="0079248B"/>
    <w:rsid w:val="0079438A"/>
    <w:rsid w:val="007969F1"/>
    <w:rsid w:val="00796FB1"/>
    <w:rsid w:val="00797187"/>
    <w:rsid w:val="007A137A"/>
    <w:rsid w:val="007A232C"/>
    <w:rsid w:val="007A3DA2"/>
    <w:rsid w:val="007A5FCA"/>
    <w:rsid w:val="007A6839"/>
    <w:rsid w:val="007A6FAA"/>
    <w:rsid w:val="007A748E"/>
    <w:rsid w:val="007A79E9"/>
    <w:rsid w:val="007B1501"/>
    <w:rsid w:val="007B1D00"/>
    <w:rsid w:val="007B22BF"/>
    <w:rsid w:val="007B2909"/>
    <w:rsid w:val="007B2F72"/>
    <w:rsid w:val="007B5445"/>
    <w:rsid w:val="007B5BF2"/>
    <w:rsid w:val="007B673C"/>
    <w:rsid w:val="007B6F98"/>
    <w:rsid w:val="007C035D"/>
    <w:rsid w:val="007C091B"/>
    <w:rsid w:val="007C1C29"/>
    <w:rsid w:val="007C2B2A"/>
    <w:rsid w:val="007C399A"/>
    <w:rsid w:val="007C4525"/>
    <w:rsid w:val="007C5756"/>
    <w:rsid w:val="007C5946"/>
    <w:rsid w:val="007C7871"/>
    <w:rsid w:val="007D0441"/>
    <w:rsid w:val="007D0CE1"/>
    <w:rsid w:val="007D1F5C"/>
    <w:rsid w:val="007D2A2B"/>
    <w:rsid w:val="007D4E1E"/>
    <w:rsid w:val="007D72B2"/>
    <w:rsid w:val="007D7C27"/>
    <w:rsid w:val="007E00EC"/>
    <w:rsid w:val="007E0AA0"/>
    <w:rsid w:val="007E1646"/>
    <w:rsid w:val="007E203D"/>
    <w:rsid w:val="007E2B13"/>
    <w:rsid w:val="007E51D5"/>
    <w:rsid w:val="007E61EE"/>
    <w:rsid w:val="007E6616"/>
    <w:rsid w:val="007F18BF"/>
    <w:rsid w:val="007F249D"/>
    <w:rsid w:val="007F26CD"/>
    <w:rsid w:val="007F3D09"/>
    <w:rsid w:val="007F6B97"/>
    <w:rsid w:val="008003C8"/>
    <w:rsid w:val="00800C54"/>
    <w:rsid w:val="00801306"/>
    <w:rsid w:val="00803C95"/>
    <w:rsid w:val="0080488D"/>
    <w:rsid w:val="00804ED6"/>
    <w:rsid w:val="008052AC"/>
    <w:rsid w:val="00805943"/>
    <w:rsid w:val="0080733D"/>
    <w:rsid w:val="00811074"/>
    <w:rsid w:val="008110FF"/>
    <w:rsid w:val="00811EE6"/>
    <w:rsid w:val="00812EE5"/>
    <w:rsid w:val="008146D5"/>
    <w:rsid w:val="00814B67"/>
    <w:rsid w:val="00823CFF"/>
    <w:rsid w:val="008269BC"/>
    <w:rsid w:val="00827529"/>
    <w:rsid w:val="0082752E"/>
    <w:rsid w:val="00827AD7"/>
    <w:rsid w:val="0083066F"/>
    <w:rsid w:val="00831602"/>
    <w:rsid w:val="00835616"/>
    <w:rsid w:val="00836667"/>
    <w:rsid w:val="00837C9D"/>
    <w:rsid w:val="00837DE0"/>
    <w:rsid w:val="008400BE"/>
    <w:rsid w:val="00840C13"/>
    <w:rsid w:val="00840FBB"/>
    <w:rsid w:val="0084384C"/>
    <w:rsid w:val="008440AB"/>
    <w:rsid w:val="00844F4B"/>
    <w:rsid w:val="00845236"/>
    <w:rsid w:val="008460AE"/>
    <w:rsid w:val="0085004D"/>
    <w:rsid w:val="008512C6"/>
    <w:rsid w:val="008514A7"/>
    <w:rsid w:val="0085359D"/>
    <w:rsid w:val="00854F9A"/>
    <w:rsid w:val="00855711"/>
    <w:rsid w:val="008571C7"/>
    <w:rsid w:val="008578BE"/>
    <w:rsid w:val="00860B1C"/>
    <w:rsid w:val="0086257A"/>
    <w:rsid w:val="00862EC3"/>
    <w:rsid w:val="00863054"/>
    <w:rsid w:val="008635CB"/>
    <w:rsid w:val="00863D45"/>
    <w:rsid w:val="00864006"/>
    <w:rsid w:val="0087064C"/>
    <w:rsid w:val="008709A3"/>
    <w:rsid w:val="00870C1C"/>
    <w:rsid w:val="00870C6C"/>
    <w:rsid w:val="00873608"/>
    <w:rsid w:val="008766A4"/>
    <w:rsid w:val="00881283"/>
    <w:rsid w:val="008829C7"/>
    <w:rsid w:val="00885294"/>
    <w:rsid w:val="00885B5C"/>
    <w:rsid w:val="00885EEE"/>
    <w:rsid w:val="00886634"/>
    <w:rsid w:val="00887465"/>
    <w:rsid w:val="0089156D"/>
    <w:rsid w:val="008915E8"/>
    <w:rsid w:val="00891E80"/>
    <w:rsid w:val="00896AFE"/>
    <w:rsid w:val="008A0EA2"/>
    <w:rsid w:val="008A1C9E"/>
    <w:rsid w:val="008A1EC6"/>
    <w:rsid w:val="008A288A"/>
    <w:rsid w:val="008A29E8"/>
    <w:rsid w:val="008A2BCF"/>
    <w:rsid w:val="008A424A"/>
    <w:rsid w:val="008A6D66"/>
    <w:rsid w:val="008A7269"/>
    <w:rsid w:val="008A7A9B"/>
    <w:rsid w:val="008B0216"/>
    <w:rsid w:val="008B20A8"/>
    <w:rsid w:val="008B578B"/>
    <w:rsid w:val="008B716B"/>
    <w:rsid w:val="008C33A8"/>
    <w:rsid w:val="008C3C41"/>
    <w:rsid w:val="008C553A"/>
    <w:rsid w:val="008C5545"/>
    <w:rsid w:val="008C5863"/>
    <w:rsid w:val="008C6067"/>
    <w:rsid w:val="008C61AE"/>
    <w:rsid w:val="008D2197"/>
    <w:rsid w:val="008D2E64"/>
    <w:rsid w:val="008D3934"/>
    <w:rsid w:val="008D3987"/>
    <w:rsid w:val="008D4010"/>
    <w:rsid w:val="008D5EBE"/>
    <w:rsid w:val="008D76B3"/>
    <w:rsid w:val="008D7EF1"/>
    <w:rsid w:val="008E44F0"/>
    <w:rsid w:val="008E5036"/>
    <w:rsid w:val="008E5219"/>
    <w:rsid w:val="008E6164"/>
    <w:rsid w:val="008E6B5E"/>
    <w:rsid w:val="008F049F"/>
    <w:rsid w:val="008F4062"/>
    <w:rsid w:val="008F5471"/>
    <w:rsid w:val="008F6FF0"/>
    <w:rsid w:val="008F7100"/>
    <w:rsid w:val="008F7A69"/>
    <w:rsid w:val="008F7ADC"/>
    <w:rsid w:val="00901664"/>
    <w:rsid w:val="00903444"/>
    <w:rsid w:val="00903DAD"/>
    <w:rsid w:val="00904085"/>
    <w:rsid w:val="00907DFD"/>
    <w:rsid w:val="00910870"/>
    <w:rsid w:val="00912C47"/>
    <w:rsid w:val="0092074F"/>
    <w:rsid w:val="00921889"/>
    <w:rsid w:val="009247D6"/>
    <w:rsid w:val="009274E9"/>
    <w:rsid w:val="00931E7C"/>
    <w:rsid w:val="00933435"/>
    <w:rsid w:val="00936823"/>
    <w:rsid w:val="00937419"/>
    <w:rsid w:val="00937D14"/>
    <w:rsid w:val="00941C72"/>
    <w:rsid w:val="00941E95"/>
    <w:rsid w:val="009426B3"/>
    <w:rsid w:val="00943F39"/>
    <w:rsid w:val="00944054"/>
    <w:rsid w:val="00944B82"/>
    <w:rsid w:val="00945CC8"/>
    <w:rsid w:val="009479EB"/>
    <w:rsid w:val="0095065D"/>
    <w:rsid w:val="009507E3"/>
    <w:rsid w:val="00950A0E"/>
    <w:rsid w:val="009526EA"/>
    <w:rsid w:val="009543AD"/>
    <w:rsid w:val="00956402"/>
    <w:rsid w:val="009614CB"/>
    <w:rsid w:val="00963A7B"/>
    <w:rsid w:val="00963E2E"/>
    <w:rsid w:val="009645F0"/>
    <w:rsid w:val="00967875"/>
    <w:rsid w:val="00974C31"/>
    <w:rsid w:val="00975EEC"/>
    <w:rsid w:val="00976D24"/>
    <w:rsid w:val="00981613"/>
    <w:rsid w:val="009819DB"/>
    <w:rsid w:val="00984560"/>
    <w:rsid w:val="00984648"/>
    <w:rsid w:val="009856D1"/>
    <w:rsid w:val="00985D5F"/>
    <w:rsid w:val="00987E9F"/>
    <w:rsid w:val="00990AA4"/>
    <w:rsid w:val="00991187"/>
    <w:rsid w:val="00991302"/>
    <w:rsid w:val="00992E5E"/>
    <w:rsid w:val="00993752"/>
    <w:rsid w:val="00994112"/>
    <w:rsid w:val="00995359"/>
    <w:rsid w:val="00995F13"/>
    <w:rsid w:val="00996538"/>
    <w:rsid w:val="009A00CD"/>
    <w:rsid w:val="009A0401"/>
    <w:rsid w:val="009A09E1"/>
    <w:rsid w:val="009A2929"/>
    <w:rsid w:val="009A4B5E"/>
    <w:rsid w:val="009A4DEC"/>
    <w:rsid w:val="009A4F25"/>
    <w:rsid w:val="009B1041"/>
    <w:rsid w:val="009B10D2"/>
    <w:rsid w:val="009B2222"/>
    <w:rsid w:val="009B33DE"/>
    <w:rsid w:val="009B3E75"/>
    <w:rsid w:val="009B4AAD"/>
    <w:rsid w:val="009B5D0C"/>
    <w:rsid w:val="009B691E"/>
    <w:rsid w:val="009B799C"/>
    <w:rsid w:val="009C0316"/>
    <w:rsid w:val="009C07FF"/>
    <w:rsid w:val="009C7387"/>
    <w:rsid w:val="009C78B1"/>
    <w:rsid w:val="009D00CA"/>
    <w:rsid w:val="009D25C2"/>
    <w:rsid w:val="009D39C1"/>
    <w:rsid w:val="009D7589"/>
    <w:rsid w:val="009D78B2"/>
    <w:rsid w:val="009D794F"/>
    <w:rsid w:val="009E1B15"/>
    <w:rsid w:val="009E1EB7"/>
    <w:rsid w:val="009E511C"/>
    <w:rsid w:val="009F08EC"/>
    <w:rsid w:val="009F1688"/>
    <w:rsid w:val="009F22DD"/>
    <w:rsid w:val="009F2399"/>
    <w:rsid w:val="009F3977"/>
    <w:rsid w:val="009F4093"/>
    <w:rsid w:val="009F5268"/>
    <w:rsid w:val="009F61CB"/>
    <w:rsid w:val="009F7262"/>
    <w:rsid w:val="00A00AAD"/>
    <w:rsid w:val="00A01A7D"/>
    <w:rsid w:val="00A05CE1"/>
    <w:rsid w:val="00A06BD3"/>
    <w:rsid w:val="00A119FC"/>
    <w:rsid w:val="00A14DE6"/>
    <w:rsid w:val="00A14EB4"/>
    <w:rsid w:val="00A161F5"/>
    <w:rsid w:val="00A178FD"/>
    <w:rsid w:val="00A20D18"/>
    <w:rsid w:val="00A229EF"/>
    <w:rsid w:val="00A23D25"/>
    <w:rsid w:val="00A23EB9"/>
    <w:rsid w:val="00A24A7B"/>
    <w:rsid w:val="00A2500F"/>
    <w:rsid w:val="00A25829"/>
    <w:rsid w:val="00A26F26"/>
    <w:rsid w:val="00A27537"/>
    <w:rsid w:val="00A300D3"/>
    <w:rsid w:val="00A30B08"/>
    <w:rsid w:val="00A33C04"/>
    <w:rsid w:val="00A3776C"/>
    <w:rsid w:val="00A407DC"/>
    <w:rsid w:val="00A40D29"/>
    <w:rsid w:val="00A42377"/>
    <w:rsid w:val="00A50DCD"/>
    <w:rsid w:val="00A519B5"/>
    <w:rsid w:val="00A51CD0"/>
    <w:rsid w:val="00A52C6B"/>
    <w:rsid w:val="00A543A4"/>
    <w:rsid w:val="00A5477C"/>
    <w:rsid w:val="00A54842"/>
    <w:rsid w:val="00A54CFC"/>
    <w:rsid w:val="00A577DC"/>
    <w:rsid w:val="00A618FC"/>
    <w:rsid w:val="00A65E2F"/>
    <w:rsid w:val="00A66A64"/>
    <w:rsid w:val="00A724E6"/>
    <w:rsid w:val="00A72D90"/>
    <w:rsid w:val="00A750B5"/>
    <w:rsid w:val="00A758CE"/>
    <w:rsid w:val="00A75FC1"/>
    <w:rsid w:val="00A809F7"/>
    <w:rsid w:val="00A8146F"/>
    <w:rsid w:val="00A82283"/>
    <w:rsid w:val="00A90174"/>
    <w:rsid w:val="00A92FB5"/>
    <w:rsid w:val="00A93D3C"/>
    <w:rsid w:val="00A947A5"/>
    <w:rsid w:val="00A94CAA"/>
    <w:rsid w:val="00A960AC"/>
    <w:rsid w:val="00A97780"/>
    <w:rsid w:val="00AA0039"/>
    <w:rsid w:val="00AA3432"/>
    <w:rsid w:val="00AA3E0D"/>
    <w:rsid w:val="00AA55A9"/>
    <w:rsid w:val="00AA589C"/>
    <w:rsid w:val="00AA5B3E"/>
    <w:rsid w:val="00AA6549"/>
    <w:rsid w:val="00AB67C3"/>
    <w:rsid w:val="00AB73E8"/>
    <w:rsid w:val="00AB7788"/>
    <w:rsid w:val="00AC0164"/>
    <w:rsid w:val="00AC22A3"/>
    <w:rsid w:val="00AC22C1"/>
    <w:rsid w:val="00AC26F9"/>
    <w:rsid w:val="00AC2DCE"/>
    <w:rsid w:val="00AC5AB4"/>
    <w:rsid w:val="00AC79B1"/>
    <w:rsid w:val="00AC7BA7"/>
    <w:rsid w:val="00AD08C5"/>
    <w:rsid w:val="00AD0AA0"/>
    <w:rsid w:val="00AD4472"/>
    <w:rsid w:val="00AD4740"/>
    <w:rsid w:val="00AD5443"/>
    <w:rsid w:val="00AD588E"/>
    <w:rsid w:val="00AE1600"/>
    <w:rsid w:val="00AE494F"/>
    <w:rsid w:val="00AE5CB1"/>
    <w:rsid w:val="00AE61D9"/>
    <w:rsid w:val="00AF01F1"/>
    <w:rsid w:val="00AF3F9D"/>
    <w:rsid w:val="00AF62E2"/>
    <w:rsid w:val="00AF7CDC"/>
    <w:rsid w:val="00B00668"/>
    <w:rsid w:val="00B008E4"/>
    <w:rsid w:val="00B01A62"/>
    <w:rsid w:val="00B03962"/>
    <w:rsid w:val="00B04861"/>
    <w:rsid w:val="00B06C3B"/>
    <w:rsid w:val="00B13881"/>
    <w:rsid w:val="00B14553"/>
    <w:rsid w:val="00B15C15"/>
    <w:rsid w:val="00B16385"/>
    <w:rsid w:val="00B224CE"/>
    <w:rsid w:val="00B224D8"/>
    <w:rsid w:val="00B33760"/>
    <w:rsid w:val="00B33983"/>
    <w:rsid w:val="00B35561"/>
    <w:rsid w:val="00B35B14"/>
    <w:rsid w:val="00B3603C"/>
    <w:rsid w:val="00B40632"/>
    <w:rsid w:val="00B43AAA"/>
    <w:rsid w:val="00B44FE2"/>
    <w:rsid w:val="00B45176"/>
    <w:rsid w:val="00B453AB"/>
    <w:rsid w:val="00B464A1"/>
    <w:rsid w:val="00B464B6"/>
    <w:rsid w:val="00B46699"/>
    <w:rsid w:val="00B46716"/>
    <w:rsid w:val="00B46AFD"/>
    <w:rsid w:val="00B474BA"/>
    <w:rsid w:val="00B50FEF"/>
    <w:rsid w:val="00B57D1D"/>
    <w:rsid w:val="00B62C07"/>
    <w:rsid w:val="00B645CF"/>
    <w:rsid w:val="00B64D26"/>
    <w:rsid w:val="00B660CE"/>
    <w:rsid w:val="00B6625A"/>
    <w:rsid w:val="00B662CC"/>
    <w:rsid w:val="00B6783D"/>
    <w:rsid w:val="00B67919"/>
    <w:rsid w:val="00B7213C"/>
    <w:rsid w:val="00B72A9F"/>
    <w:rsid w:val="00B74DA2"/>
    <w:rsid w:val="00B75209"/>
    <w:rsid w:val="00B77A72"/>
    <w:rsid w:val="00B80FC5"/>
    <w:rsid w:val="00B80FF6"/>
    <w:rsid w:val="00B83F6B"/>
    <w:rsid w:val="00B85E60"/>
    <w:rsid w:val="00B86BD5"/>
    <w:rsid w:val="00B93073"/>
    <w:rsid w:val="00B93F43"/>
    <w:rsid w:val="00B9474D"/>
    <w:rsid w:val="00B9551C"/>
    <w:rsid w:val="00B964A7"/>
    <w:rsid w:val="00BA0C70"/>
    <w:rsid w:val="00BA1B7C"/>
    <w:rsid w:val="00BA350F"/>
    <w:rsid w:val="00BA3672"/>
    <w:rsid w:val="00BA3A9D"/>
    <w:rsid w:val="00BA5B95"/>
    <w:rsid w:val="00BB019D"/>
    <w:rsid w:val="00BB2C56"/>
    <w:rsid w:val="00BB3364"/>
    <w:rsid w:val="00BB3E91"/>
    <w:rsid w:val="00BB4FF2"/>
    <w:rsid w:val="00BC0D9B"/>
    <w:rsid w:val="00BC4658"/>
    <w:rsid w:val="00BC5744"/>
    <w:rsid w:val="00BC791A"/>
    <w:rsid w:val="00BD17E3"/>
    <w:rsid w:val="00BD3D6F"/>
    <w:rsid w:val="00BD47FE"/>
    <w:rsid w:val="00BE0644"/>
    <w:rsid w:val="00BE0E50"/>
    <w:rsid w:val="00BE15F5"/>
    <w:rsid w:val="00BE376A"/>
    <w:rsid w:val="00BE546E"/>
    <w:rsid w:val="00BE676B"/>
    <w:rsid w:val="00BF0300"/>
    <w:rsid w:val="00BF0A6E"/>
    <w:rsid w:val="00BF1492"/>
    <w:rsid w:val="00BF2826"/>
    <w:rsid w:val="00BF2D0C"/>
    <w:rsid w:val="00BF32FA"/>
    <w:rsid w:val="00BF4E8E"/>
    <w:rsid w:val="00BF5769"/>
    <w:rsid w:val="00BF6DC1"/>
    <w:rsid w:val="00BF78B2"/>
    <w:rsid w:val="00C00F36"/>
    <w:rsid w:val="00C01515"/>
    <w:rsid w:val="00C017CE"/>
    <w:rsid w:val="00C027FE"/>
    <w:rsid w:val="00C05363"/>
    <w:rsid w:val="00C061CC"/>
    <w:rsid w:val="00C10BC3"/>
    <w:rsid w:val="00C1145A"/>
    <w:rsid w:val="00C1499F"/>
    <w:rsid w:val="00C14C52"/>
    <w:rsid w:val="00C16CA7"/>
    <w:rsid w:val="00C2425B"/>
    <w:rsid w:val="00C24CC4"/>
    <w:rsid w:val="00C25C49"/>
    <w:rsid w:val="00C273FE"/>
    <w:rsid w:val="00C279A7"/>
    <w:rsid w:val="00C34A4B"/>
    <w:rsid w:val="00C36DEF"/>
    <w:rsid w:val="00C41C0A"/>
    <w:rsid w:val="00C46CB2"/>
    <w:rsid w:val="00C47DDC"/>
    <w:rsid w:val="00C51BCD"/>
    <w:rsid w:val="00C51E39"/>
    <w:rsid w:val="00C522D7"/>
    <w:rsid w:val="00C534E9"/>
    <w:rsid w:val="00C5356C"/>
    <w:rsid w:val="00C63AAE"/>
    <w:rsid w:val="00C673DF"/>
    <w:rsid w:val="00C679CB"/>
    <w:rsid w:val="00C67B61"/>
    <w:rsid w:val="00C74C75"/>
    <w:rsid w:val="00C76867"/>
    <w:rsid w:val="00C804CB"/>
    <w:rsid w:val="00C80A38"/>
    <w:rsid w:val="00C814C6"/>
    <w:rsid w:val="00C82757"/>
    <w:rsid w:val="00C83656"/>
    <w:rsid w:val="00C83D5F"/>
    <w:rsid w:val="00C90AD5"/>
    <w:rsid w:val="00C9120E"/>
    <w:rsid w:val="00C91E4C"/>
    <w:rsid w:val="00C9401C"/>
    <w:rsid w:val="00C941CA"/>
    <w:rsid w:val="00C9555E"/>
    <w:rsid w:val="00C961CE"/>
    <w:rsid w:val="00C976FF"/>
    <w:rsid w:val="00CA0929"/>
    <w:rsid w:val="00CA2073"/>
    <w:rsid w:val="00CA27D4"/>
    <w:rsid w:val="00CA51BB"/>
    <w:rsid w:val="00CA626A"/>
    <w:rsid w:val="00CA65CA"/>
    <w:rsid w:val="00CA6DF9"/>
    <w:rsid w:val="00CB01B1"/>
    <w:rsid w:val="00CB021B"/>
    <w:rsid w:val="00CB13A4"/>
    <w:rsid w:val="00CB325A"/>
    <w:rsid w:val="00CB332E"/>
    <w:rsid w:val="00CB568B"/>
    <w:rsid w:val="00CB798B"/>
    <w:rsid w:val="00CC0106"/>
    <w:rsid w:val="00CC1415"/>
    <w:rsid w:val="00CC4AB7"/>
    <w:rsid w:val="00CC70A8"/>
    <w:rsid w:val="00CD1823"/>
    <w:rsid w:val="00CD1B50"/>
    <w:rsid w:val="00CD3AF9"/>
    <w:rsid w:val="00CD4284"/>
    <w:rsid w:val="00CD5161"/>
    <w:rsid w:val="00CE22DE"/>
    <w:rsid w:val="00CE53AA"/>
    <w:rsid w:val="00CE5762"/>
    <w:rsid w:val="00CE60CC"/>
    <w:rsid w:val="00CE615D"/>
    <w:rsid w:val="00CE6A7C"/>
    <w:rsid w:val="00CF0CAE"/>
    <w:rsid w:val="00CF536E"/>
    <w:rsid w:val="00CF6FBE"/>
    <w:rsid w:val="00CF7D97"/>
    <w:rsid w:val="00D01C0A"/>
    <w:rsid w:val="00D01E59"/>
    <w:rsid w:val="00D0345A"/>
    <w:rsid w:val="00D04535"/>
    <w:rsid w:val="00D102A1"/>
    <w:rsid w:val="00D1043D"/>
    <w:rsid w:val="00D10C10"/>
    <w:rsid w:val="00D111B4"/>
    <w:rsid w:val="00D11D3E"/>
    <w:rsid w:val="00D15315"/>
    <w:rsid w:val="00D169C0"/>
    <w:rsid w:val="00D17423"/>
    <w:rsid w:val="00D178FA"/>
    <w:rsid w:val="00D20CDF"/>
    <w:rsid w:val="00D2250B"/>
    <w:rsid w:val="00D23064"/>
    <w:rsid w:val="00D23448"/>
    <w:rsid w:val="00D2356D"/>
    <w:rsid w:val="00D250D7"/>
    <w:rsid w:val="00D27444"/>
    <w:rsid w:val="00D27F25"/>
    <w:rsid w:val="00D300CE"/>
    <w:rsid w:val="00D321E3"/>
    <w:rsid w:val="00D326B3"/>
    <w:rsid w:val="00D33959"/>
    <w:rsid w:val="00D36610"/>
    <w:rsid w:val="00D37401"/>
    <w:rsid w:val="00D402B4"/>
    <w:rsid w:val="00D41AD2"/>
    <w:rsid w:val="00D42A61"/>
    <w:rsid w:val="00D44C61"/>
    <w:rsid w:val="00D45276"/>
    <w:rsid w:val="00D4557D"/>
    <w:rsid w:val="00D47288"/>
    <w:rsid w:val="00D4764D"/>
    <w:rsid w:val="00D4776B"/>
    <w:rsid w:val="00D50027"/>
    <w:rsid w:val="00D50379"/>
    <w:rsid w:val="00D5125D"/>
    <w:rsid w:val="00D51A00"/>
    <w:rsid w:val="00D51FD5"/>
    <w:rsid w:val="00D56903"/>
    <w:rsid w:val="00D56F42"/>
    <w:rsid w:val="00D5759D"/>
    <w:rsid w:val="00D575AC"/>
    <w:rsid w:val="00D57E77"/>
    <w:rsid w:val="00D57FA6"/>
    <w:rsid w:val="00D62911"/>
    <w:rsid w:val="00D62BD1"/>
    <w:rsid w:val="00D65070"/>
    <w:rsid w:val="00D65979"/>
    <w:rsid w:val="00D65B97"/>
    <w:rsid w:val="00D6630C"/>
    <w:rsid w:val="00D67EB0"/>
    <w:rsid w:val="00D71B92"/>
    <w:rsid w:val="00D7295B"/>
    <w:rsid w:val="00D738E5"/>
    <w:rsid w:val="00D76FE6"/>
    <w:rsid w:val="00D80ADB"/>
    <w:rsid w:val="00D8389C"/>
    <w:rsid w:val="00D83CEA"/>
    <w:rsid w:val="00D85DB8"/>
    <w:rsid w:val="00D87909"/>
    <w:rsid w:val="00D912B5"/>
    <w:rsid w:val="00D91FD0"/>
    <w:rsid w:val="00D92FE3"/>
    <w:rsid w:val="00D937FD"/>
    <w:rsid w:val="00D95048"/>
    <w:rsid w:val="00D976BA"/>
    <w:rsid w:val="00D978D7"/>
    <w:rsid w:val="00DA39F0"/>
    <w:rsid w:val="00DA5ED5"/>
    <w:rsid w:val="00DB0C16"/>
    <w:rsid w:val="00DB142F"/>
    <w:rsid w:val="00DB3FA1"/>
    <w:rsid w:val="00DB499B"/>
    <w:rsid w:val="00DB59D6"/>
    <w:rsid w:val="00DB6A48"/>
    <w:rsid w:val="00DB6F72"/>
    <w:rsid w:val="00DB7C71"/>
    <w:rsid w:val="00DC0372"/>
    <w:rsid w:val="00DC1035"/>
    <w:rsid w:val="00DC5E82"/>
    <w:rsid w:val="00DC62E0"/>
    <w:rsid w:val="00DC6A8C"/>
    <w:rsid w:val="00DC6CB0"/>
    <w:rsid w:val="00DD1EC3"/>
    <w:rsid w:val="00DD64AB"/>
    <w:rsid w:val="00DD79AF"/>
    <w:rsid w:val="00DE0336"/>
    <w:rsid w:val="00DE0EBD"/>
    <w:rsid w:val="00DE1843"/>
    <w:rsid w:val="00DE1D62"/>
    <w:rsid w:val="00DE4F4F"/>
    <w:rsid w:val="00DE6806"/>
    <w:rsid w:val="00DE7950"/>
    <w:rsid w:val="00DF1E9B"/>
    <w:rsid w:val="00DF361F"/>
    <w:rsid w:val="00DF38B1"/>
    <w:rsid w:val="00DF41D7"/>
    <w:rsid w:val="00DF4D0E"/>
    <w:rsid w:val="00DF75C6"/>
    <w:rsid w:val="00E00C89"/>
    <w:rsid w:val="00E02BBE"/>
    <w:rsid w:val="00E03A3E"/>
    <w:rsid w:val="00E03E39"/>
    <w:rsid w:val="00E05698"/>
    <w:rsid w:val="00E06033"/>
    <w:rsid w:val="00E0699D"/>
    <w:rsid w:val="00E13193"/>
    <w:rsid w:val="00E13D42"/>
    <w:rsid w:val="00E16688"/>
    <w:rsid w:val="00E17AA1"/>
    <w:rsid w:val="00E17BE2"/>
    <w:rsid w:val="00E20759"/>
    <w:rsid w:val="00E2340A"/>
    <w:rsid w:val="00E2359A"/>
    <w:rsid w:val="00E238BE"/>
    <w:rsid w:val="00E265DC"/>
    <w:rsid w:val="00E308A2"/>
    <w:rsid w:val="00E342ED"/>
    <w:rsid w:val="00E36575"/>
    <w:rsid w:val="00E36F21"/>
    <w:rsid w:val="00E40912"/>
    <w:rsid w:val="00E40973"/>
    <w:rsid w:val="00E431E9"/>
    <w:rsid w:val="00E44531"/>
    <w:rsid w:val="00E46CA3"/>
    <w:rsid w:val="00E508A0"/>
    <w:rsid w:val="00E53A99"/>
    <w:rsid w:val="00E5716C"/>
    <w:rsid w:val="00E60117"/>
    <w:rsid w:val="00E6021F"/>
    <w:rsid w:val="00E60A44"/>
    <w:rsid w:val="00E60C45"/>
    <w:rsid w:val="00E61CEB"/>
    <w:rsid w:val="00E62D60"/>
    <w:rsid w:val="00E64184"/>
    <w:rsid w:val="00E647FA"/>
    <w:rsid w:val="00E64CA7"/>
    <w:rsid w:val="00E66457"/>
    <w:rsid w:val="00E67494"/>
    <w:rsid w:val="00E70820"/>
    <w:rsid w:val="00E70A8D"/>
    <w:rsid w:val="00E7294A"/>
    <w:rsid w:val="00E72AB9"/>
    <w:rsid w:val="00E738D0"/>
    <w:rsid w:val="00E7694E"/>
    <w:rsid w:val="00E76B37"/>
    <w:rsid w:val="00E777E7"/>
    <w:rsid w:val="00E77D5D"/>
    <w:rsid w:val="00E77E52"/>
    <w:rsid w:val="00E8243D"/>
    <w:rsid w:val="00E82F71"/>
    <w:rsid w:val="00E8318A"/>
    <w:rsid w:val="00E83562"/>
    <w:rsid w:val="00E848F9"/>
    <w:rsid w:val="00E84C16"/>
    <w:rsid w:val="00E86266"/>
    <w:rsid w:val="00E87A3E"/>
    <w:rsid w:val="00E92C61"/>
    <w:rsid w:val="00E94F5C"/>
    <w:rsid w:val="00E96D6A"/>
    <w:rsid w:val="00EA155C"/>
    <w:rsid w:val="00EA1AB9"/>
    <w:rsid w:val="00EA271E"/>
    <w:rsid w:val="00EA519D"/>
    <w:rsid w:val="00EA66F5"/>
    <w:rsid w:val="00EA761B"/>
    <w:rsid w:val="00EB038D"/>
    <w:rsid w:val="00EB0EDE"/>
    <w:rsid w:val="00EB6296"/>
    <w:rsid w:val="00EB7884"/>
    <w:rsid w:val="00EC1E57"/>
    <w:rsid w:val="00EC1EDC"/>
    <w:rsid w:val="00EC367C"/>
    <w:rsid w:val="00EC4F7B"/>
    <w:rsid w:val="00EC5A3E"/>
    <w:rsid w:val="00EC5DA0"/>
    <w:rsid w:val="00EC6BED"/>
    <w:rsid w:val="00EC7262"/>
    <w:rsid w:val="00EC767B"/>
    <w:rsid w:val="00ED0471"/>
    <w:rsid w:val="00ED5D3F"/>
    <w:rsid w:val="00ED602F"/>
    <w:rsid w:val="00EE001D"/>
    <w:rsid w:val="00EE4E1B"/>
    <w:rsid w:val="00EF01BB"/>
    <w:rsid w:val="00EF37FA"/>
    <w:rsid w:val="00EF4B75"/>
    <w:rsid w:val="00EF7DF8"/>
    <w:rsid w:val="00F00A62"/>
    <w:rsid w:val="00F023B5"/>
    <w:rsid w:val="00F04CC8"/>
    <w:rsid w:val="00F057E0"/>
    <w:rsid w:val="00F07457"/>
    <w:rsid w:val="00F10BA9"/>
    <w:rsid w:val="00F21F4E"/>
    <w:rsid w:val="00F30BF2"/>
    <w:rsid w:val="00F30E22"/>
    <w:rsid w:val="00F326BB"/>
    <w:rsid w:val="00F360C3"/>
    <w:rsid w:val="00F400A3"/>
    <w:rsid w:val="00F40BE1"/>
    <w:rsid w:val="00F429A6"/>
    <w:rsid w:val="00F52047"/>
    <w:rsid w:val="00F52BB0"/>
    <w:rsid w:val="00F540A4"/>
    <w:rsid w:val="00F5498B"/>
    <w:rsid w:val="00F55381"/>
    <w:rsid w:val="00F55DC6"/>
    <w:rsid w:val="00F56A5A"/>
    <w:rsid w:val="00F63741"/>
    <w:rsid w:val="00F638AA"/>
    <w:rsid w:val="00F63E72"/>
    <w:rsid w:val="00F650E6"/>
    <w:rsid w:val="00F669DE"/>
    <w:rsid w:val="00F70001"/>
    <w:rsid w:val="00F71BF6"/>
    <w:rsid w:val="00F724D2"/>
    <w:rsid w:val="00F7287C"/>
    <w:rsid w:val="00F73A2F"/>
    <w:rsid w:val="00F73E60"/>
    <w:rsid w:val="00F7608B"/>
    <w:rsid w:val="00F771E5"/>
    <w:rsid w:val="00F8031A"/>
    <w:rsid w:val="00F8095E"/>
    <w:rsid w:val="00F81AD0"/>
    <w:rsid w:val="00F81EEB"/>
    <w:rsid w:val="00F8479E"/>
    <w:rsid w:val="00F848E0"/>
    <w:rsid w:val="00F86B07"/>
    <w:rsid w:val="00F87384"/>
    <w:rsid w:val="00F877AB"/>
    <w:rsid w:val="00F87BDB"/>
    <w:rsid w:val="00F90987"/>
    <w:rsid w:val="00F910BA"/>
    <w:rsid w:val="00F92E48"/>
    <w:rsid w:val="00F93C18"/>
    <w:rsid w:val="00F95E3F"/>
    <w:rsid w:val="00F95FF6"/>
    <w:rsid w:val="00F97360"/>
    <w:rsid w:val="00FA0D6D"/>
    <w:rsid w:val="00FA310B"/>
    <w:rsid w:val="00FA6F6B"/>
    <w:rsid w:val="00FB0847"/>
    <w:rsid w:val="00FB0D84"/>
    <w:rsid w:val="00FB123B"/>
    <w:rsid w:val="00FB165D"/>
    <w:rsid w:val="00FB45F0"/>
    <w:rsid w:val="00FC2027"/>
    <w:rsid w:val="00FC2BBE"/>
    <w:rsid w:val="00FC3A2E"/>
    <w:rsid w:val="00FC5434"/>
    <w:rsid w:val="00FC785D"/>
    <w:rsid w:val="00FC7C7C"/>
    <w:rsid w:val="00FD0326"/>
    <w:rsid w:val="00FD2D26"/>
    <w:rsid w:val="00FD6796"/>
    <w:rsid w:val="00FD75F5"/>
    <w:rsid w:val="00FD7D07"/>
    <w:rsid w:val="00FE27E9"/>
    <w:rsid w:val="00FE363C"/>
    <w:rsid w:val="00FE3E00"/>
    <w:rsid w:val="00FE4220"/>
    <w:rsid w:val="00FE73A6"/>
    <w:rsid w:val="00FF2370"/>
    <w:rsid w:val="00FF2A96"/>
    <w:rsid w:val="00FF2C4A"/>
    <w:rsid w:val="00FF3A3D"/>
    <w:rsid w:val="00FF3EED"/>
    <w:rsid w:val="00FF7464"/>
    <w:rsid w:val="00FF7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3CC45"/>
  <w15:chartTrackingRefBased/>
  <w15:docId w15:val="{4A8C3318-6C8A-41D9-ADE7-051ABA79C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D41AD2"/>
    <w:pPr>
      <w:keepNext/>
      <w:keepLines/>
      <w:spacing w:before="240" w:after="0"/>
      <w:jc w:val="center"/>
      <w:outlineLvl w:val="0"/>
    </w:pPr>
    <w:rPr>
      <w:rFonts w:asciiTheme="majorHAnsi" w:eastAsiaTheme="majorEastAsia" w:hAnsiTheme="majorHAnsi" w:cstheme="majorBidi"/>
      <w:b/>
      <w:color w:val="C00000"/>
      <w:sz w:val="40"/>
      <w:szCs w:val="32"/>
    </w:rPr>
  </w:style>
  <w:style w:type="paragraph" w:styleId="u2">
    <w:name w:val="heading 2"/>
    <w:basedOn w:val="Binhthng"/>
    <w:next w:val="Binhthng"/>
    <w:link w:val="u2Char"/>
    <w:uiPriority w:val="9"/>
    <w:unhideWhenUsed/>
    <w:qFormat/>
    <w:rsid w:val="008D7EF1"/>
    <w:pPr>
      <w:keepNext/>
      <w:keepLines/>
      <w:spacing w:before="40" w:after="0"/>
      <w:outlineLvl w:val="1"/>
    </w:pPr>
    <w:rPr>
      <w:rFonts w:asciiTheme="majorHAnsi" w:eastAsiaTheme="majorEastAsia" w:hAnsiTheme="majorHAnsi" w:cstheme="majorBidi"/>
      <w:b/>
      <w:color w:val="C00000"/>
      <w:sz w:val="26"/>
      <w:szCs w:val="26"/>
    </w:rPr>
  </w:style>
  <w:style w:type="paragraph" w:styleId="u3">
    <w:name w:val="heading 3"/>
    <w:basedOn w:val="Binhthng"/>
    <w:next w:val="Binhthng"/>
    <w:link w:val="u3Char"/>
    <w:uiPriority w:val="9"/>
    <w:unhideWhenUsed/>
    <w:qFormat/>
    <w:rsid w:val="00F04CC8"/>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paragraph" w:styleId="u4">
    <w:name w:val="heading 4"/>
    <w:basedOn w:val="Binhthng"/>
    <w:next w:val="Binhthng"/>
    <w:link w:val="u4Char"/>
    <w:uiPriority w:val="9"/>
    <w:unhideWhenUsed/>
    <w:qFormat/>
    <w:rsid w:val="00837DE0"/>
    <w:pPr>
      <w:keepNext/>
      <w:keepLines/>
      <w:spacing w:before="40" w:after="0"/>
      <w:outlineLvl w:val="3"/>
    </w:pPr>
    <w:rPr>
      <w:rFonts w:asciiTheme="majorHAnsi" w:eastAsiaTheme="majorEastAsia" w:hAnsiTheme="majorHAnsi" w:cstheme="majorBidi"/>
      <w:b/>
      <w:i/>
      <w:iCs/>
      <w:color w:val="2F5496" w:themeColor="accent1" w:themeShade="BF"/>
      <w:sz w:val="28"/>
    </w:rPr>
  </w:style>
  <w:style w:type="paragraph" w:styleId="u5">
    <w:name w:val="heading 5"/>
    <w:basedOn w:val="Binhthng"/>
    <w:next w:val="Binhthng"/>
    <w:link w:val="u5Char"/>
    <w:uiPriority w:val="9"/>
    <w:unhideWhenUsed/>
    <w:qFormat/>
    <w:rsid w:val="00446574"/>
    <w:pPr>
      <w:keepNext/>
      <w:keepLines/>
      <w:spacing w:before="40" w:after="0"/>
      <w:outlineLvl w:val="4"/>
    </w:pPr>
    <w:rPr>
      <w:rFonts w:asciiTheme="majorHAnsi" w:eastAsiaTheme="majorEastAsia" w:hAnsiTheme="majorHAnsi" w:cstheme="majorBidi"/>
      <w:b/>
      <w:color w:val="00206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41AD2"/>
    <w:rPr>
      <w:rFonts w:asciiTheme="majorHAnsi" w:eastAsiaTheme="majorEastAsia" w:hAnsiTheme="majorHAnsi" w:cstheme="majorBidi"/>
      <w:b/>
      <w:color w:val="C00000"/>
      <w:sz w:val="40"/>
      <w:szCs w:val="32"/>
    </w:rPr>
  </w:style>
  <w:style w:type="character" w:customStyle="1" w:styleId="u2Char">
    <w:name w:val="Đầu đề 2 Char"/>
    <w:basedOn w:val="Phngmcinhcuaoanvn"/>
    <w:link w:val="u2"/>
    <w:uiPriority w:val="9"/>
    <w:rsid w:val="00D41AD2"/>
    <w:rPr>
      <w:rFonts w:asciiTheme="majorHAnsi" w:eastAsiaTheme="majorEastAsia" w:hAnsiTheme="majorHAnsi" w:cstheme="majorBidi"/>
      <w:b/>
      <w:color w:val="C00000"/>
      <w:sz w:val="26"/>
      <w:szCs w:val="26"/>
    </w:rPr>
  </w:style>
  <w:style w:type="character" w:customStyle="1" w:styleId="u3Char">
    <w:name w:val="Đầu đề 3 Char"/>
    <w:basedOn w:val="Phngmcinhcuaoanvn"/>
    <w:link w:val="u3"/>
    <w:uiPriority w:val="9"/>
    <w:rsid w:val="002C2B40"/>
    <w:rPr>
      <w:rFonts w:asciiTheme="majorHAnsi" w:eastAsiaTheme="majorEastAsia" w:hAnsiTheme="majorHAnsi" w:cstheme="majorBidi"/>
      <w:b/>
      <w:color w:val="1F3763" w:themeColor="accent1" w:themeShade="7F"/>
      <w:sz w:val="28"/>
      <w:szCs w:val="24"/>
    </w:rPr>
  </w:style>
  <w:style w:type="paragraph" w:styleId="utrang">
    <w:name w:val="header"/>
    <w:basedOn w:val="Binhthng"/>
    <w:link w:val="utrangChar"/>
    <w:uiPriority w:val="99"/>
    <w:unhideWhenUsed/>
    <w:rsid w:val="005B394A"/>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B394A"/>
  </w:style>
  <w:style w:type="paragraph" w:styleId="Chntrang">
    <w:name w:val="footer"/>
    <w:basedOn w:val="Binhthng"/>
    <w:link w:val="ChntrangChar"/>
    <w:uiPriority w:val="99"/>
    <w:unhideWhenUsed/>
    <w:rsid w:val="005B394A"/>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B394A"/>
  </w:style>
  <w:style w:type="character" w:customStyle="1" w:styleId="u4Char">
    <w:name w:val="Đầu đề 4 Char"/>
    <w:basedOn w:val="Phngmcinhcuaoanvn"/>
    <w:link w:val="u4"/>
    <w:uiPriority w:val="9"/>
    <w:rsid w:val="00837DE0"/>
    <w:rPr>
      <w:rFonts w:asciiTheme="majorHAnsi" w:eastAsiaTheme="majorEastAsia" w:hAnsiTheme="majorHAnsi" w:cstheme="majorBidi"/>
      <w:b/>
      <w:i/>
      <w:iCs/>
      <w:color w:val="2F5496" w:themeColor="accent1" w:themeShade="BF"/>
      <w:sz w:val="28"/>
    </w:rPr>
  </w:style>
  <w:style w:type="paragraph" w:styleId="oancuaDanhsach">
    <w:name w:val="List Paragraph"/>
    <w:basedOn w:val="Binhthng"/>
    <w:uiPriority w:val="34"/>
    <w:qFormat/>
    <w:rsid w:val="00D2356D"/>
    <w:pPr>
      <w:ind w:left="720"/>
      <w:contextualSpacing/>
    </w:pPr>
  </w:style>
  <w:style w:type="paragraph" w:styleId="KhngDncch">
    <w:name w:val="No Spacing"/>
    <w:uiPriority w:val="1"/>
    <w:qFormat/>
    <w:rsid w:val="000502E0"/>
    <w:pPr>
      <w:spacing w:after="0" w:line="240" w:lineRule="auto"/>
    </w:pPr>
  </w:style>
  <w:style w:type="character" w:customStyle="1" w:styleId="u5Char">
    <w:name w:val="Đầu đề 5 Char"/>
    <w:basedOn w:val="Phngmcinhcuaoanvn"/>
    <w:link w:val="u5"/>
    <w:uiPriority w:val="9"/>
    <w:rsid w:val="00446574"/>
    <w:rPr>
      <w:rFonts w:asciiTheme="majorHAnsi" w:eastAsiaTheme="majorEastAsia" w:hAnsiTheme="majorHAnsi" w:cstheme="majorBidi"/>
      <w:b/>
      <w:color w:val="0020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43B8F-A292-4F8A-939D-7AA295C86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45</Pages>
  <Words>3758</Words>
  <Characters>21427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Thi Minh Thu</dc:creator>
  <cp:keywords/>
  <dc:description/>
  <cp:lastModifiedBy>Uyên Võ</cp:lastModifiedBy>
  <cp:revision>511</cp:revision>
  <dcterms:created xsi:type="dcterms:W3CDTF">2021-11-17T01:49:00Z</dcterms:created>
  <dcterms:modified xsi:type="dcterms:W3CDTF">2021-11-19T06:41:00Z</dcterms:modified>
</cp:coreProperties>
</file>